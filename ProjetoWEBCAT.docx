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16sdtdh w16du wp14">
  <w:body>
    <w:p w:rsidR="157B0A33" w:rsidP="157B0A33" w:rsidRDefault="157B0A33" w14:paraId="6559104C" w14:textId="1AD0CF14">
      <w:pPr>
        <w:pStyle w:val="Corpodetexto"/>
        <w:spacing w:before="0" w:line="360" w:lineRule="auto"/>
        <w:ind w:right="111" w:firstLine="707"/>
        <w:jc w:val="center"/>
        <w:rPr>
          <w:rFonts w:cs="Times New Roman"/>
          <w:caps/>
          <w:color w:val="000000" w:themeColor="text1"/>
        </w:rPr>
      </w:pPr>
    </w:p>
    <w:p w:rsidR="2E1DB268" w:rsidP="157B0A33" w:rsidRDefault="2E1DB268" w14:paraId="0793FAA0" w14:textId="4EB6E9BB">
      <w:pPr>
        <w:pStyle w:val="Corpodetexto"/>
        <w:spacing w:before="0" w:line="360" w:lineRule="auto"/>
        <w:ind w:right="111" w:firstLine="707"/>
        <w:jc w:val="center"/>
        <w:rPr>
          <w:rFonts w:cs="Times New Roman"/>
          <w:color w:val="000000" w:themeColor="text1"/>
        </w:rPr>
      </w:pPr>
      <w:r w:rsidRPr="157B0A33">
        <w:rPr>
          <w:rFonts w:cs="Times New Roman"/>
          <w:caps/>
          <w:color w:val="000000" w:themeColor="text1"/>
        </w:rPr>
        <w:t>Universidade Estácio de Sá</w:t>
      </w:r>
    </w:p>
    <w:p w:rsidR="2E1DB268" w:rsidP="157B0A33" w:rsidRDefault="2E1DB268" w14:paraId="4F9995B2" w14:textId="5031D433">
      <w:pPr>
        <w:pStyle w:val="Corpodetexto"/>
        <w:spacing w:before="0" w:line="360" w:lineRule="auto"/>
        <w:ind w:right="111" w:firstLine="707"/>
        <w:jc w:val="center"/>
        <w:rPr>
          <w:rFonts w:cs="Times New Roman"/>
          <w:color w:val="000000" w:themeColor="text1"/>
        </w:rPr>
      </w:pPr>
      <w:r w:rsidRPr="157B0A33">
        <w:rPr>
          <w:rFonts w:cs="Times New Roman"/>
          <w:caps/>
          <w:color w:val="000000" w:themeColor="text1"/>
        </w:rPr>
        <w:t>curso ANÁLISE E desenvolvimento DE SISTEMAS</w:t>
      </w:r>
    </w:p>
    <w:p w:rsidR="2E1DB268" w:rsidP="157B0A33" w:rsidRDefault="2E1DB268" w14:paraId="33210743" w14:textId="48CB0DF0">
      <w:pPr>
        <w:pStyle w:val="Corpodetexto"/>
        <w:spacing w:before="0" w:line="360" w:lineRule="auto"/>
        <w:ind w:right="111" w:firstLine="707"/>
        <w:jc w:val="center"/>
        <w:rPr>
          <w:rFonts w:cs="Times New Roman"/>
          <w:color w:val="000000" w:themeColor="text1"/>
        </w:rPr>
      </w:pPr>
      <w:r w:rsidRPr="157B0A33">
        <w:rPr>
          <w:rFonts w:cs="Times New Roman"/>
          <w:color w:val="000000" w:themeColor="text1"/>
        </w:rPr>
        <w:t>UNIDADE WEST SHOPPING</w:t>
      </w:r>
    </w:p>
    <w:p w:rsidR="157B0A33" w:rsidP="157B0A33" w:rsidRDefault="157B0A33" w14:paraId="61E0A365" w14:textId="30CD0521">
      <w:pPr>
        <w:pStyle w:val="Corpodetexto"/>
        <w:spacing w:before="0" w:line="360" w:lineRule="auto"/>
        <w:ind w:right="111" w:firstLine="707"/>
        <w:jc w:val="center"/>
      </w:pPr>
    </w:p>
    <w:p w:rsidRPr="00A357B8" w:rsidR="0083751B" w:rsidRDefault="0083751B" w14:paraId="7465D424" w14:textId="630C12E3">
      <w:pPr>
        <w:widowControl/>
        <w:spacing w:after="160"/>
      </w:pPr>
    </w:p>
    <w:p w:rsidRPr="00A357B8" w:rsidR="0083751B" w:rsidRDefault="0083751B" w14:paraId="613D72DE" w14:textId="0D6C97C7">
      <w:pPr>
        <w:widowControl/>
        <w:spacing w:after="160"/>
      </w:pPr>
    </w:p>
    <w:p w:rsidR="0083751B" w:rsidRDefault="0083751B" w14:paraId="1A075AB4" w14:textId="0F70C630">
      <w:pPr>
        <w:widowControl/>
        <w:spacing w:after="160"/>
      </w:pPr>
    </w:p>
    <w:p w:rsidR="00DC5745" w:rsidRDefault="00DC5745" w14:paraId="746FD72E" w14:textId="019F0550">
      <w:pPr>
        <w:widowControl/>
        <w:spacing w:after="160"/>
      </w:pPr>
    </w:p>
    <w:p w:rsidR="00DC5745" w:rsidRDefault="00DC5745" w14:paraId="4C9B7C71" w14:textId="0401E59B">
      <w:pPr>
        <w:widowControl/>
        <w:spacing w:after="160"/>
      </w:pPr>
    </w:p>
    <w:p w:rsidRPr="00A357B8" w:rsidR="00DC5745" w:rsidRDefault="00DC5745" w14:paraId="57D20F20" w14:textId="77777777">
      <w:pPr>
        <w:widowControl/>
        <w:spacing w:after="160"/>
      </w:pPr>
    </w:p>
    <w:p w:rsidR="0083751B" w:rsidP="0083751B" w:rsidRDefault="0083751B" w14:paraId="62950422" w14:textId="26D77998">
      <w:pPr>
        <w:pStyle w:val="Ttulo2"/>
        <w:spacing w:before="69"/>
        <w:ind w:left="2995" w:right="2426"/>
        <w:jc w:val="center"/>
      </w:pPr>
    </w:p>
    <w:p w:rsidR="00DC5745" w:rsidP="0083751B" w:rsidRDefault="00DC5745" w14:paraId="4FB26326" w14:textId="09927BAE">
      <w:pPr>
        <w:pStyle w:val="Ttulo2"/>
        <w:spacing w:before="69"/>
        <w:ind w:left="2995" w:right="2426"/>
        <w:jc w:val="center"/>
      </w:pPr>
    </w:p>
    <w:p w:rsidRPr="00A357B8" w:rsidR="00DC5745" w:rsidP="0083751B" w:rsidRDefault="00DC5745" w14:paraId="539F71A4" w14:textId="77777777">
      <w:pPr>
        <w:pStyle w:val="Ttulo2"/>
        <w:spacing w:before="69"/>
        <w:ind w:left="2995" w:right="2426"/>
        <w:jc w:val="center"/>
      </w:pPr>
    </w:p>
    <w:p w:rsidR="0083751B" w:rsidP="0083751B" w:rsidRDefault="0083751B" w14:paraId="145E5C7E" w14:textId="33608DF7">
      <w:pPr>
        <w:pStyle w:val="Corpodetexto"/>
        <w:ind w:left="2995" w:right="2428"/>
        <w:jc w:val="center"/>
      </w:pPr>
    </w:p>
    <w:p w:rsidRPr="00A357B8" w:rsidR="00DC5745" w:rsidP="0083751B" w:rsidRDefault="00DC5745" w14:paraId="1A331D17" w14:textId="77777777">
      <w:pPr>
        <w:pStyle w:val="Corpodetexto"/>
        <w:ind w:left="2995" w:right="2428"/>
        <w:jc w:val="center"/>
      </w:pPr>
    </w:p>
    <w:p w:rsidR="2E1DB268" w:rsidP="157B0A33" w:rsidRDefault="2E1DB268" w14:paraId="4E699E9B" w14:textId="23866543">
      <w:pPr>
        <w:pStyle w:val="Corpodetexto"/>
        <w:spacing w:before="0" w:line="360" w:lineRule="auto"/>
        <w:ind w:right="111" w:firstLine="707"/>
        <w:jc w:val="center"/>
        <w:rPr>
          <w:rFonts w:cs="Times New Roman"/>
          <w:color w:val="000000" w:themeColor="text1"/>
          <w:sz w:val="32"/>
          <w:szCs w:val="32"/>
        </w:rPr>
      </w:pPr>
      <w:r w:rsidRPr="157B0A33">
        <w:rPr>
          <w:rFonts w:cs="Times New Roman"/>
          <w:b/>
          <w:bCs/>
          <w:caps/>
          <w:color w:val="000000" w:themeColor="text1"/>
          <w:sz w:val="32"/>
          <w:szCs w:val="32"/>
        </w:rPr>
        <w:t>TRABALHO DE website para cat CAFÉ</w:t>
      </w:r>
    </w:p>
    <w:p w:rsidR="2E1DB268" w:rsidP="157B0A33" w:rsidRDefault="2E1DB268" w14:paraId="538C22A8" w14:textId="0FEC1EFC">
      <w:pPr>
        <w:pStyle w:val="Corpodetexto"/>
        <w:spacing w:line="360" w:lineRule="auto"/>
        <w:ind w:right="111" w:firstLine="707"/>
        <w:jc w:val="center"/>
        <w:rPr>
          <w:rFonts w:cs="Times New Roman"/>
          <w:color w:val="000000" w:themeColor="text1"/>
          <w:sz w:val="32"/>
          <w:szCs w:val="32"/>
        </w:rPr>
      </w:pPr>
      <w:r w:rsidRPr="157B0A33">
        <w:rPr>
          <w:rFonts w:cs="Times New Roman"/>
          <w:b/>
          <w:bCs/>
          <w:caps/>
          <w:color w:val="000000" w:themeColor="text1"/>
          <w:sz w:val="32"/>
          <w:szCs w:val="32"/>
        </w:rPr>
        <w:t>EM Desenvolvimento Web em Html5, Css, Javascript e Php</w:t>
      </w:r>
    </w:p>
    <w:p w:rsidR="157B0A33" w:rsidP="157B0A33" w:rsidRDefault="157B0A33" w14:paraId="2B09FD74" w14:textId="3BC57FD5">
      <w:pPr>
        <w:pStyle w:val="Corpodetexto"/>
        <w:spacing w:before="0" w:line="360" w:lineRule="auto"/>
        <w:ind w:right="111" w:firstLine="707"/>
        <w:jc w:val="center"/>
        <w:rPr>
          <w:b/>
          <w:bCs/>
          <w:caps/>
          <w:sz w:val="32"/>
          <w:szCs w:val="32"/>
        </w:rPr>
      </w:pPr>
    </w:p>
    <w:p w:rsidR="0083751B" w:rsidP="0083751B" w:rsidRDefault="0083751B" w14:paraId="71D8041C" w14:textId="002FB15E">
      <w:pPr>
        <w:pStyle w:val="Corpodetexto"/>
        <w:spacing w:before="0" w:line="360" w:lineRule="auto"/>
        <w:ind w:right="111" w:firstLine="707"/>
        <w:jc w:val="center"/>
      </w:pPr>
    </w:p>
    <w:p w:rsidRPr="00A357B8" w:rsidR="00DC5745" w:rsidP="0083751B" w:rsidRDefault="00DC5745" w14:paraId="40B4168D" w14:textId="77777777">
      <w:pPr>
        <w:pStyle w:val="Corpodetexto"/>
        <w:spacing w:before="0" w:line="360" w:lineRule="auto"/>
        <w:ind w:right="111" w:firstLine="707"/>
        <w:jc w:val="center"/>
      </w:pPr>
    </w:p>
    <w:p w:rsidRPr="00A357B8" w:rsidR="0083751B" w:rsidP="0083751B" w:rsidRDefault="0083751B" w14:paraId="7009D0EB" w14:textId="43A0C061">
      <w:pPr>
        <w:pStyle w:val="Corpodetexto"/>
        <w:spacing w:before="0" w:line="360" w:lineRule="auto"/>
        <w:ind w:right="111" w:firstLine="707"/>
        <w:jc w:val="center"/>
      </w:pPr>
    </w:p>
    <w:p w:rsidRPr="00A357B8" w:rsidR="0083751B" w:rsidP="0083751B" w:rsidRDefault="0083751B" w14:paraId="09013091" w14:textId="272F61B7">
      <w:pPr>
        <w:pStyle w:val="Corpodetexto"/>
        <w:spacing w:before="0" w:line="360" w:lineRule="auto"/>
        <w:ind w:right="111" w:firstLine="707"/>
        <w:jc w:val="center"/>
      </w:pPr>
    </w:p>
    <w:p w:rsidRPr="00A357B8" w:rsidR="0083751B" w:rsidP="0083751B" w:rsidRDefault="0083751B" w14:paraId="5FC47767" w14:textId="0F25A707">
      <w:pPr>
        <w:pStyle w:val="Corpodetexto"/>
        <w:spacing w:before="0" w:line="360" w:lineRule="auto"/>
        <w:ind w:right="111" w:firstLine="707"/>
        <w:jc w:val="center"/>
      </w:pPr>
    </w:p>
    <w:p w:rsidRPr="00A357B8" w:rsidR="0083751B" w:rsidP="0083751B" w:rsidRDefault="0083751B" w14:paraId="580D4FE5" w14:textId="46172CB9">
      <w:pPr>
        <w:pStyle w:val="Corpodetexto"/>
        <w:spacing w:before="0" w:line="360" w:lineRule="auto"/>
        <w:ind w:right="111" w:firstLine="707"/>
        <w:jc w:val="center"/>
      </w:pPr>
    </w:p>
    <w:p w:rsidRPr="00A357B8" w:rsidR="0083751B" w:rsidP="0083751B" w:rsidRDefault="0083751B" w14:paraId="2D6AD101" w14:textId="77777777">
      <w:pPr>
        <w:pStyle w:val="Ttulo2"/>
        <w:spacing w:before="69"/>
        <w:ind w:left="2995" w:right="2426"/>
        <w:jc w:val="center"/>
      </w:pPr>
    </w:p>
    <w:p w:rsidRPr="00A357B8" w:rsidR="0083751B" w:rsidP="0083751B" w:rsidRDefault="0083751B" w14:paraId="04B3C262" w14:textId="7B850426">
      <w:pPr>
        <w:pStyle w:val="Corpodetexto"/>
        <w:spacing w:before="0" w:line="360" w:lineRule="auto"/>
        <w:ind w:right="111" w:firstLine="707"/>
        <w:jc w:val="center"/>
      </w:pPr>
    </w:p>
    <w:p w:rsidRPr="00A357B8" w:rsidR="0083751B" w:rsidP="0083751B" w:rsidRDefault="0083751B" w14:paraId="38FD1BD1" w14:textId="6120FE0F">
      <w:pPr>
        <w:pStyle w:val="Corpodetexto"/>
        <w:spacing w:before="0" w:line="360" w:lineRule="auto"/>
        <w:ind w:right="111" w:firstLine="707"/>
        <w:jc w:val="center"/>
      </w:pPr>
    </w:p>
    <w:p w:rsidRPr="00A357B8" w:rsidR="0083751B" w:rsidP="0083751B" w:rsidRDefault="0083751B" w14:paraId="49BF7D2F" w14:textId="523257F4">
      <w:pPr>
        <w:pStyle w:val="Corpodetexto"/>
        <w:spacing w:before="0" w:line="360" w:lineRule="auto"/>
        <w:ind w:right="111" w:firstLine="707"/>
        <w:jc w:val="center"/>
      </w:pPr>
    </w:p>
    <w:p w:rsidRPr="00A357B8" w:rsidR="00DC5745" w:rsidP="0083751B" w:rsidRDefault="00DC5745" w14:paraId="1E07AB00" w14:textId="7DE6C482">
      <w:pPr>
        <w:pStyle w:val="Corpodetexto"/>
        <w:spacing w:before="0" w:line="360" w:lineRule="auto"/>
        <w:ind w:right="111" w:firstLine="707"/>
        <w:jc w:val="center"/>
      </w:pPr>
    </w:p>
    <w:p w:rsidR="2E1DB268" w:rsidP="157B0A33" w:rsidRDefault="2E1DB268" w14:paraId="3250C098" w14:textId="02C456C5">
      <w:pPr>
        <w:pStyle w:val="Corpodetexto"/>
        <w:spacing w:before="0" w:line="360" w:lineRule="auto"/>
        <w:ind w:left="0" w:right="111"/>
        <w:jc w:val="center"/>
        <w:rPr>
          <w:rFonts w:cs="Times New Roman"/>
          <w:color w:val="000000" w:themeColor="text1"/>
        </w:rPr>
      </w:pPr>
      <w:r w:rsidRPr="157B0A33">
        <w:rPr>
          <w:rFonts w:cs="Times New Roman"/>
          <w:color w:val="000000" w:themeColor="text1"/>
        </w:rPr>
        <w:t>Rio de Janeiro - RJ</w:t>
      </w:r>
    </w:p>
    <w:p w:rsidR="2E1DB268" w:rsidP="157B0A33" w:rsidRDefault="2E1DB268" w14:paraId="57483EF8" w14:textId="725B7DAD">
      <w:pPr>
        <w:pStyle w:val="Corpodetexto"/>
        <w:spacing w:before="0" w:line="360" w:lineRule="auto"/>
        <w:ind w:left="0" w:right="111"/>
        <w:jc w:val="center"/>
        <w:rPr>
          <w:rFonts w:cs="Times New Roman"/>
          <w:color w:val="000000" w:themeColor="text1"/>
        </w:rPr>
      </w:pPr>
      <w:r w:rsidRPr="157B0A33">
        <w:rPr>
          <w:rFonts w:cs="Times New Roman"/>
          <w:color w:val="000000" w:themeColor="text1"/>
        </w:rPr>
        <w:t>Novembro/ 2024</w:t>
      </w:r>
    </w:p>
    <w:p w:rsidRPr="00E708C1" w:rsidR="00DC5745" w:rsidP="3EB1B2D6" w:rsidRDefault="568A5558" w14:paraId="2627C6E4" w14:textId="5FA96104">
      <w:pPr>
        <w:widowControl/>
        <w:spacing w:after="160" w:line="360" w:lineRule="auto"/>
        <w:ind w:right="111" w:firstLine="707"/>
        <w:jc w:val="center"/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</w:pPr>
      <w:r w:rsidRPr="3EB1B2D6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>202403614571-Rui Gabriel da Silva de Andrade</w:t>
      </w:r>
    </w:p>
    <w:p w:rsidRPr="00E708C1" w:rsidR="00DC5745" w:rsidP="157B0A33" w:rsidRDefault="6A4D2299" w14:paraId="584710A0" w14:textId="376B22D9">
      <w:pPr>
        <w:widowControl/>
        <w:spacing w:after="160"/>
        <w:jc w:val="center"/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</w:pPr>
      <w:r w:rsidRPr="157B0A33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 xml:space="preserve">202404440036-Matheus Graça Figueiró </w:t>
      </w:r>
    </w:p>
    <w:p w:rsidRPr="00E708C1" w:rsidR="00DC5745" w:rsidP="157B0A33" w:rsidRDefault="6A4D2299" w14:paraId="75447993" w14:textId="671F8CF2">
      <w:pPr>
        <w:widowControl/>
        <w:spacing w:after="160"/>
        <w:jc w:val="center"/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</w:pPr>
      <w:r w:rsidRPr="157B0A33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>202402369237-Nicole Pereira da Costa Sales</w:t>
      </w:r>
    </w:p>
    <w:p w:rsidRPr="00E708C1" w:rsidR="00DC5745" w:rsidP="157B0A33" w:rsidRDefault="6A4D2299" w14:paraId="38F9752E" w14:textId="6FB58B3B">
      <w:pPr>
        <w:widowControl/>
        <w:spacing w:after="160"/>
        <w:jc w:val="center"/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</w:pPr>
      <w:r w:rsidRPr="157B0A33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>202408209347-Lázaro Lopes</w:t>
      </w:r>
    </w:p>
    <w:p w:rsidRPr="00E708C1" w:rsidR="00DC5745" w:rsidP="157B0A33" w:rsidRDefault="6A4D2299" w14:paraId="098E3C1C" w14:textId="7DB9FE68">
      <w:pPr>
        <w:widowControl/>
        <w:spacing w:after="160"/>
        <w:jc w:val="center"/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</w:pPr>
      <w:r w:rsidRPr="157B0A33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>202403310775-Ruan Caetano</w:t>
      </w:r>
    </w:p>
    <w:p w:rsidRPr="00E708C1" w:rsidR="00DC5745" w:rsidP="157B0A33" w:rsidRDefault="00DC5745" w14:paraId="47F3195A" w14:textId="4D2BBED2">
      <w:pPr>
        <w:widowControl/>
        <w:spacing w:after="160"/>
        <w:jc w:val="center"/>
      </w:pPr>
    </w:p>
    <w:p w:rsidR="00DC5745" w:rsidP="00DC5745" w:rsidRDefault="00DC5745" w14:paraId="301E26C0" w14:textId="77777777">
      <w:pPr>
        <w:jc w:val="center"/>
        <w:rPr>
          <w:rFonts w:ascii="Times New Roman" w:hAnsi="Times New Roman" w:eastAsia="Times New Roman" w:cs="Times New Roman"/>
          <w:sz w:val="20"/>
          <w:szCs w:val="20"/>
        </w:rPr>
      </w:pPr>
    </w:p>
    <w:p w:rsidR="00DC5745" w:rsidP="00DC5745" w:rsidRDefault="00DC5745" w14:paraId="5420793F" w14:textId="77777777">
      <w:pPr>
        <w:rPr>
          <w:rFonts w:ascii="Times New Roman" w:hAnsi="Times New Roman" w:eastAsia="Times New Roman" w:cs="Times New Roman"/>
          <w:sz w:val="20"/>
          <w:szCs w:val="20"/>
        </w:rPr>
      </w:pPr>
    </w:p>
    <w:p w:rsidR="00DC5745" w:rsidP="00DC5745" w:rsidRDefault="00DC5745" w14:paraId="7CD840C5" w14:textId="77777777">
      <w:pPr>
        <w:rPr>
          <w:rFonts w:ascii="Times New Roman" w:hAnsi="Times New Roman" w:eastAsia="Times New Roman" w:cs="Times New Roman"/>
          <w:sz w:val="20"/>
          <w:szCs w:val="20"/>
        </w:rPr>
      </w:pPr>
    </w:p>
    <w:p w:rsidR="00DC5745" w:rsidP="00DC5745" w:rsidRDefault="00DC5745" w14:paraId="0F39D26F" w14:textId="77777777">
      <w:pPr>
        <w:rPr>
          <w:rFonts w:ascii="Times New Roman" w:hAnsi="Times New Roman" w:eastAsia="Times New Roman" w:cs="Times New Roman"/>
          <w:sz w:val="20"/>
          <w:szCs w:val="20"/>
        </w:rPr>
      </w:pPr>
    </w:p>
    <w:p w:rsidR="00DC5745" w:rsidP="00DC5745" w:rsidRDefault="00DC5745" w14:paraId="384AB262" w14:textId="77777777">
      <w:pPr>
        <w:rPr>
          <w:rFonts w:ascii="Times New Roman" w:hAnsi="Times New Roman" w:eastAsia="Times New Roman" w:cs="Times New Roman"/>
          <w:sz w:val="20"/>
          <w:szCs w:val="20"/>
        </w:rPr>
      </w:pPr>
    </w:p>
    <w:p w:rsidR="00DC5745" w:rsidP="00DC5745" w:rsidRDefault="00DC5745" w14:paraId="24AA2D13" w14:textId="77777777">
      <w:pPr>
        <w:rPr>
          <w:rFonts w:ascii="Times New Roman" w:hAnsi="Times New Roman" w:eastAsia="Times New Roman" w:cs="Times New Roman"/>
          <w:sz w:val="20"/>
          <w:szCs w:val="20"/>
        </w:rPr>
      </w:pPr>
    </w:p>
    <w:p w:rsidR="00DC5745" w:rsidP="00DC5745" w:rsidRDefault="00DC5745" w14:paraId="2F8FF2B7" w14:textId="0FC16E6B">
      <w:pPr>
        <w:rPr>
          <w:rFonts w:ascii="Times New Roman" w:hAnsi="Times New Roman" w:eastAsia="Times New Roman" w:cs="Times New Roman"/>
          <w:sz w:val="20"/>
          <w:szCs w:val="20"/>
        </w:rPr>
      </w:pPr>
    </w:p>
    <w:p w:rsidR="00DC5745" w:rsidP="00DC5745" w:rsidRDefault="00DC5745" w14:paraId="0AB5AA1C" w14:textId="77777777">
      <w:pPr>
        <w:rPr>
          <w:rFonts w:ascii="Times New Roman" w:hAnsi="Times New Roman" w:eastAsia="Times New Roman" w:cs="Times New Roman"/>
          <w:sz w:val="20"/>
          <w:szCs w:val="20"/>
        </w:rPr>
      </w:pPr>
    </w:p>
    <w:p w:rsidR="00DC5745" w:rsidP="00DC5745" w:rsidRDefault="00DC5745" w14:paraId="405F34E4" w14:textId="77777777">
      <w:pPr>
        <w:rPr>
          <w:rFonts w:ascii="Times New Roman" w:hAnsi="Times New Roman" w:eastAsia="Times New Roman" w:cs="Times New Roman"/>
          <w:sz w:val="20"/>
          <w:szCs w:val="20"/>
        </w:rPr>
      </w:pPr>
    </w:p>
    <w:p w:rsidR="00DC5745" w:rsidP="00DC5745" w:rsidRDefault="00DC5745" w14:paraId="1F7CE393" w14:textId="77777777">
      <w:pPr>
        <w:spacing w:before="6"/>
        <w:rPr>
          <w:rFonts w:ascii="Times New Roman" w:hAnsi="Times New Roman" w:eastAsia="Times New Roman" w:cs="Times New Roman"/>
          <w:sz w:val="18"/>
          <w:szCs w:val="18"/>
        </w:rPr>
      </w:pPr>
    </w:p>
    <w:p w:rsidR="6A4D2299" w:rsidP="3EB1B2D6" w:rsidRDefault="568A5558" w14:paraId="2B5032A6" w14:textId="4B4F0725">
      <w:pPr>
        <w:spacing w:line="240" w:lineRule="auto"/>
        <w:jc w:val="center"/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</w:pPr>
      <w:r w:rsidRPr="3EB1B2D6">
        <w:rPr>
          <w:rFonts w:ascii="Times New Roman" w:hAnsi="Times New Roman" w:eastAsia="Times New Roman" w:cs="Times New Roman"/>
          <w:b/>
          <w:bCs/>
          <w:color w:val="000000" w:themeColor="text1"/>
          <w:sz w:val="24"/>
          <w:szCs w:val="24"/>
        </w:rPr>
        <w:t>Trabalho de Website para Cat Café</w:t>
      </w:r>
    </w:p>
    <w:p w:rsidR="6A4D2299" w:rsidP="3EB1B2D6" w:rsidRDefault="568A5558" w14:paraId="4067F13B" w14:textId="655F330B">
      <w:pPr>
        <w:spacing w:line="240" w:lineRule="auto"/>
        <w:jc w:val="center"/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</w:pPr>
      <w:r w:rsidRPr="3EB1B2D6">
        <w:rPr>
          <w:rFonts w:ascii="Times New Roman" w:hAnsi="Times New Roman" w:eastAsia="Times New Roman" w:cs="Times New Roman"/>
          <w:b/>
          <w:bCs/>
          <w:color w:val="000000" w:themeColor="text1"/>
          <w:sz w:val="24"/>
          <w:szCs w:val="24"/>
        </w:rPr>
        <w:t>em Desenvolvimento Web em HTML5, CSS, JavaScript e PHP</w:t>
      </w:r>
    </w:p>
    <w:p w:rsidR="157B0A33" w:rsidP="157B0A33" w:rsidRDefault="157B0A33" w14:paraId="1024603F" w14:textId="3CEF82AD">
      <w:pPr>
        <w:jc w:val="center"/>
        <w:rPr>
          <w:rFonts w:ascii="Times New Roman" w:hAnsi="Times New Roman" w:eastAsia="Times New Roman" w:cs="Times New Roman"/>
          <w:b/>
          <w:bCs/>
          <w:sz w:val="24"/>
          <w:szCs w:val="24"/>
        </w:rPr>
      </w:pPr>
    </w:p>
    <w:p w:rsidR="00DC5745" w:rsidP="00DC5745" w:rsidRDefault="00DC5745" w14:paraId="720F1126" w14:textId="77777777">
      <w:pPr>
        <w:rPr>
          <w:rFonts w:ascii="Times New Roman" w:hAnsi="Times New Roman" w:eastAsia="Times New Roman" w:cs="Times New Roman"/>
          <w:b/>
          <w:bCs/>
          <w:sz w:val="24"/>
          <w:szCs w:val="24"/>
        </w:rPr>
      </w:pPr>
    </w:p>
    <w:p w:rsidR="00DC5745" w:rsidP="00DC5745" w:rsidRDefault="00DC5745" w14:paraId="4711DA36" w14:textId="77777777">
      <w:pPr>
        <w:rPr>
          <w:rFonts w:ascii="Times New Roman" w:hAnsi="Times New Roman" w:eastAsia="Times New Roman" w:cs="Times New Roman"/>
          <w:b/>
          <w:bCs/>
          <w:sz w:val="24"/>
          <w:szCs w:val="24"/>
        </w:rPr>
      </w:pPr>
    </w:p>
    <w:p w:rsidR="00DC5745" w:rsidP="00DC5745" w:rsidRDefault="00DC5745" w14:paraId="12ED29C1" w14:textId="77777777">
      <w:pPr>
        <w:rPr>
          <w:rFonts w:ascii="Times New Roman" w:hAnsi="Times New Roman" w:eastAsia="Times New Roman" w:cs="Times New Roman"/>
          <w:b/>
          <w:bCs/>
          <w:sz w:val="24"/>
          <w:szCs w:val="24"/>
        </w:rPr>
      </w:pPr>
    </w:p>
    <w:p w:rsidR="00DC5745" w:rsidP="00DC5745" w:rsidRDefault="00DC5745" w14:paraId="2F678650" w14:textId="77777777">
      <w:pPr>
        <w:rPr>
          <w:rFonts w:ascii="Times New Roman" w:hAnsi="Times New Roman" w:eastAsia="Times New Roman" w:cs="Times New Roman"/>
          <w:b/>
          <w:bCs/>
          <w:sz w:val="24"/>
          <w:szCs w:val="24"/>
        </w:rPr>
      </w:pPr>
    </w:p>
    <w:p w:rsidR="00DC5745" w:rsidP="00DC5745" w:rsidRDefault="00DC5745" w14:paraId="3198838E" w14:textId="77777777">
      <w:pPr>
        <w:rPr>
          <w:rFonts w:ascii="Times New Roman" w:hAnsi="Times New Roman" w:eastAsia="Times New Roman" w:cs="Times New Roman"/>
          <w:b/>
          <w:bCs/>
          <w:sz w:val="24"/>
          <w:szCs w:val="24"/>
        </w:rPr>
      </w:pPr>
    </w:p>
    <w:p w:rsidR="00DC5745" w:rsidP="00DC5745" w:rsidRDefault="00DC5745" w14:paraId="42FBA5EB" w14:textId="77777777">
      <w:pPr>
        <w:rPr>
          <w:rFonts w:ascii="Times New Roman" w:hAnsi="Times New Roman" w:eastAsia="Times New Roman" w:cs="Times New Roman"/>
          <w:b/>
          <w:bCs/>
          <w:sz w:val="24"/>
          <w:szCs w:val="24"/>
        </w:rPr>
      </w:pPr>
    </w:p>
    <w:p w:rsidR="00DC5745" w:rsidP="00DC5745" w:rsidRDefault="00DC5745" w14:paraId="4B18FF36" w14:textId="77777777">
      <w:pPr>
        <w:rPr>
          <w:rFonts w:ascii="Times New Roman" w:hAnsi="Times New Roman" w:eastAsia="Times New Roman" w:cs="Times New Roman"/>
          <w:b/>
          <w:bCs/>
          <w:sz w:val="24"/>
          <w:szCs w:val="24"/>
        </w:rPr>
      </w:pPr>
    </w:p>
    <w:p w:rsidR="00DC5745" w:rsidP="00DC5745" w:rsidRDefault="00DC5745" w14:paraId="1903A877" w14:textId="77777777">
      <w:pPr>
        <w:rPr>
          <w:rFonts w:ascii="Times New Roman" w:hAnsi="Times New Roman" w:eastAsia="Times New Roman" w:cs="Times New Roman"/>
          <w:b/>
          <w:bCs/>
          <w:sz w:val="24"/>
          <w:szCs w:val="24"/>
        </w:rPr>
      </w:pPr>
    </w:p>
    <w:p w:rsidR="00DC5745" w:rsidP="00DC5745" w:rsidRDefault="00DC5745" w14:paraId="3C629BA5" w14:textId="77777777">
      <w:pPr>
        <w:rPr>
          <w:rFonts w:ascii="Times New Roman" w:hAnsi="Times New Roman" w:eastAsia="Times New Roman" w:cs="Times New Roman"/>
          <w:b/>
          <w:bCs/>
          <w:sz w:val="24"/>
          <w:szCs w:val="24"/>
        </w:rPr>
      </w:pPr>
    </w:p>
    <w:p w:rsidR="00DC5745" w:rsidP="00DC5745" w:rsidRDefault="00DC5745" w14:paraId="2DF9EE8C" w14:textId="77777777">
      <w:pPr>
        <w:rPr>
          <w:rFonts w:ascii="Times New Roman" w:hAnsi="Times New Roman" w:eastAsia="Times New Roman" w:cs="Times New Roman"/>
          <w:b/>
          <w:bCs/>
          <w:sz w:val="24"/>
          <w:szCs w:val="24"/>
        </w:rPr>
      </w:pPr>
    </w:p>
    <w:p w:rsidR="00DC5745" w:rsidP="00DC5745" w:rsidRDefault="00DC5745" w14:paraId="68413006" w14:textId="77777777">
      <w:pPr>
        <w:rPr>
          <w:rFonts w:ascii="Times New Roman" w:hAnsi="Times New Roman" w:eastAsia="Times New Roman" w:cs="Times New Roman"/>
          <w:b/>
          <w:bCs/>
          <w:sz w:val="24"/>
          <w:szCs w:val="24"/>
        </w:rPr>
      </w:pPr>
    </w:p>
    <w:p w:rsidR="00DC5745" w:rsidP="00DC5745" w:rsidRDefault="00DC5745" w14:paraId="27DC34BE" w14:textId="77777777">
      <w:pPr>
        <w:rPr>
          <w:rFonts w:ascii="Times New Roman" w:hAnsi="Times New Roman" w:eastAsia="Times New Roman" w:cs="Times New Roman"/>
          <w:b/>
          <w:bCs/>
          <w:sz w:val="24"/>
          <w:szCs w:val="24"/>
        </w:rPr>
      </w:pPr>
    </w:p>
    <w:p w:rsidR="00DC5745" w:rsidP="00DC5745" w:rsidRDefault="00DC5745" w14:paraId="45E01957" w14:textId="77777777">
      <w:pPr>
        <w:rPr>
          <w:rFonts w:ascii="Times New Roman" w:hAnsi="Times New Roman" w:eastAsia="Times New Roman" w:cs="Times New Roman"/>
          <w:b/>
          <w:bCs/>
          <w:sz w:val="24"/>
          <w:szCs w:val="24"/>
        </w:rPr>
      </w:pPr>
    </w:p>
    <w:p w:rsidR="00DC5745" w:rsidP="00DC5745" w:rsidRDefault="00DC5745" w14:paraId="413900E9" w14:textId="77777777">
      <w:pPr>
        <w:spacing w:before="11"/>
        <w:rPr>
          <w:rFonts w:ascii="Times New Roman" w:hAnsi="Times New Roman" w:eastAsia="Times New Roman" w:cs="Times New Roman"/>
          <w:b/>
          <w:bCs/>
          <w:sz w:val="35"/>
          <w:szCs w:val="35"/>
        </w:rPr>
      </w:pPr>
    </w:p>
    <w:p w:rsidR="6A4D2299" w:rsidP="157B0A33" w:rsidRDefault="6A4D2299" w14:paraId="7492DB0A" w14:textId="3617868E">
      <w:pPr>
        <w:pStyle w:val="Corpodetexto"/>
        <w:spacing w:before="0" w:line="360" w:lineRule="auto"/>
        <w:ind w:left="5125" w:right="114"/>
        <w:jc w:val="both"/>
        <w:rPr>
          <w:rFonts w:cs="Times New Roman"/>
          <w:color w:val="000000" w:themeColor="text1"/>
        </w:rPr>
      </w:pPr>
      <w:r w:rsidRPr="157B0A33">
        <w:rPr>
          <w:rFonts w:cs="Times New Roman"/>
          <w:color w:val="000000" w:themeColor="text1"/>
        </w:rPr>
        <w:t>Trabalho com temática em página de prestação de serviços alimentícios e incentivo a adoção de gatos domésticos, apresentado a Universidade Estácio de Sá, como exigência para avaliação na disciplina Desenvolvimento Web em HTML5, CSS, JavaScript e PHP</w:t>
      </w:r>
    </w:p>
    <w:p w:rsidR="6A4D2299" w:rsidP="157B0A33" w:rsidRDefault="6A4D2299" w14:paraId="4757DDA2" w14:textId="29C63EE9">
      <w:pPr>
        <w:pStyle w:val="Corpodetexto"/>
        <w:spacing w:before="143" w:line="240" w:lineRule="auto"/>
        <w:ind w:left="5125"/>
        <w:jc w:val="both"/>
        <w:rPr>
          <w:rFonts w:cs="Times New Roman"/>
          <w:color w:val="000000" w:themeColor="text1"/>
        </w:rPr>
      </w:pPr>
      <w:r w:rsidRPr="157B0A33">
        <w:rPr>
          <w:rFonts w:cs="Times New Roman"/>
          <w:color w:val="000000" w:themeColor="text1"/>
        </w:rPr>
        <w:t xml:space="preserve">Orientador: </w:t>
      </w:r>
    </w:p>
    <w:p w:rsidR="6A4D2299" w:rsidP="157B0A33" w:rsidRDefault="6A4D2299" w14:paraId="4574B4B4" w14:textId="471C2D0D">
      <w:pPr>
        <w:pStyle w:val="Corpodetexto"/>
        <w:spacing w:before="143" w:line="240" w:lineRule="auto"/>
        <w:ind w:left="5125"/>
        <w:jc w:val="both"/>
        <w:rPr>
          <w:rFonts w:cs="Times New Roman"/>
          <w:color w:val="000000" w:themeColor="text1"/>
        </w:rPr>
      </w:pPr>
      <w:r w:rsidRPr="157B0A33">
        <w:rPr>
          <w:rFonts w:cs="Times New Roman"/>
          <w:color w:val="000000" w:themeColor="text1"/>
        </w:rPr>
        <w:t>Prof. Ronaldo Candido dos Santos</w:t>
      </w:r>
    </w:p>
    <w:p w:rsidR="157B0A33" w:rsidP="157B0A33" w:rsidRDefault="157B0A33" w14:paraId="090E0C42" w14:textId="3638662C">
      <w:pPr>
        <w:pStyle w:val="Corpodetexto"/>
        <w:spacing w:before="143"/>
        <w:ind w:left="5125"/>
        <w:jc w:val="both"/>
      </w:pPr>
    </w:p>
    <w:p w:rsidR="00DC5745" w:rsidRDefault="00DC5745" w14:paraId="53330352" w14:textId="300C1277">
      <w:pPr>
        <w:widowControl/>
        <w:spacing w:after="160"/>
        <w:rPr>
          <w:rFonts w:ascii="Times New Roman" w:hAnsi="Times New Roman" w:eastAsia="Times New Roman"/>
          <w:sz w:val="24"/>
          <w:szCs w:val="24"/>
        </w:rPr>
      </w:pPr>
    </w:p>
    <w:sdt>
      <w:sdtPr>
        <w:id w:val="919142668"/>
        <w:docPartObj>
          <w:docPartGallery w:val="Table of Contents"/>
          <w:docPartUnique/>
        </w:docPartObj>
        <w:rPr>
          <w:rFonts w:ascii="Times New Roman" w:hAnsi="Times New Roman" w:eastAsia="Calibri" w:cs="Arial" w:eastAsiaTheme="minorAscii" w:cstheme="minorBidi"/>
          <w:color w:val="auto"/>
          <w:sz w:val="22"/>
          <w:szCs w:val="22"/>
          <w:lang w:eastAsia="en-US"/>
        </w:rPr>
      </w:sdtPr>
      <w:sdtEndPr>
        <w:rPr>
          <w:rFonts w:ascii="Times New Roman" w:hAnsi="Times New Roman" w:eastAsia="Calibri" w:cs="Arial" w:eastAsiaTheme="minorAscii" w:cstheme="minorBidi"/>
          <w:color w:val="auto"/>
          <w:sz w:val="22"/>
          <w:szCs w:val="22"/>
          <w:lang w:eastAsia="en-US"/>
        </w:rPr>
      </w:sdtEndPr>
      <w:sdtContent>
        <w:p w:rsidR="002E59FF" w:rsidP="3EB1B2D6" w:rsidRDefault="79CE25F2" w14:paraId="50CB3946" w14:textId="62EADA91">
          <w:pPr>
            <w:pStyle w:val="CabealhodoSumrio"/>
            <w:spacing w:after="160"/>
            <w:rPr>
              <w:rFonts w:ascii="Times New Roman" w:hAnsi="Times New Roman" w:cs="Times New Roman"/>
              <w:color w:val="auto"/>
              <w:sz w:val="24"/>
              <w:szCs w:val="24"/>
            </w:rPr>
          </w:pPr>
          <w:r w:rsidRPr="3EB1B2D6">
            <w:rPr>
              <w:rFonts w:ascii="Times New Roman" w:hAnsi="Times New Roman" w:cs="Times New Roman"/>
              <w:color w:val="auto"/>
              <w:sz w:val="24"/>
              <w:szCs w:val="24"/>
            </w:rPr>
            <w:t>SUMÁRIO</w:t>
          </w:r>
        </w:p>
        <w:p w:rsidRPr="002312CF" w:rsidR="002312CF" w:rsidP="002312CF" w:rsidRDefault="002312CF" w14:paraId="7BF4AB16" w14:textId="77777777">
          <w:pPr>
            <w:rPr>
              <w:lang w:eastAsia="pt-BR"/>
            </w:rPr>
          </w:pPr>
        </w:p>
        <w:p w:rsidR="007308D5" w:rsidP="3EB1B2D6" w:rsidRDefault="157B0A33" w14:paraId="51C6F307" w14:textId="1D0A80CA">
          <w:pPr>
            <w:pStyle w:val="Sumrio1"/>
            <w:tabs>
              <w:tab w:val="left" w:pos="435"/>
              <w:tab w:val="right" w:leader="dot" w:pos="9285"/>
            </w:tabs>
            <w:rPr>
              <w:rStyle w:val="Hyperlink"/>
              <w:noProof/>
              <w:lang w:eastAsia="pt-BR"/>
            </w:rPr>
          </w:pPr>
          <w:r>
            <w:fldChar w:fldCharType="begin"/>
          </w:r>
          <w:r w:rsidR="007308D5">
            <w:instrText>TOC \o "1-3" \z \u \h</w:instrText>
          </w:r>
          <w:r>
            <w:fldChar w:fldCharType="separate"/>
          </w:r>
          <w:hyperlink w:anchor="_Toc309124142">
            <w:r w:rsidRPr="3EB1B2D6" w:rsidR="3EB1B2D6">
              <w:rPr>
                <w:rStyle w:val="Hyperlink"/>
              </w:rPr>
              <w:t>1</w:t>
            </w:r>
            <w:r w:rsidR="007308D5">
              <w:tab/>
            </w:r>
            <w:r w:rsidRPr="3EB1B2D6" w:rsidR="3EB1B2D6">
              <w:rPr>
                <w:rStyle w:val="Hyperlink"/>
              </w:rPr>
              <w:t>INTRODUÇÃO</w:t>
            </w:r>
            <w:r w:rsidR="007308D5">
              <w:tab/>
            </w:r>
            <w:r w:rsidR="007308D5">
              <w:fldChar w:fldCharType="begin"/>
            </w:r>
            <w:r w:rsidR="007308D5">
              <w:instrText>PAGEREF _Toc309124142 \h</w:instrText>
            </w:r>
            <w:r w:rsidR="007308D5">
              <w:fldChar w:fldCharType="separate"/>
            </w:r>
            <w:r w:rsidRPr="3EB1B2D6" w:rsidR="3EB1B2D6">
              <w:rPr>
                <w:rStyle w:val="Hyperlink"/>
              </w:rPr>
              <w:t>3</w:t>
            </w:r>
            <w:r w:rsidR="007308D5">
              <w:fldChar w:fldCharType="end"/>
            </w:r>
          </w:hyperlink>
        </w:p>
        <w:p w:rsidR="007308D5" w:rsidP="3EB1B2D6" w:rsidRDefault="3EB1B2D6" w14:paraId="58663672" w14:textId="2C5C48B7">
          <w:pPr>
            <w:pStyle w:val="Sumrio2"/>
            <w:tabs>
              <w:tab w:val="left" w:pos="660"/>
              <w:tab w:val="right" w:leader="dot" w:pos="9285"/>
            </w:tabs>
            <w:rPr>
              <w:rStyle w:val="Hyperlink"/>
              <w:noProof/>
              <w:lang w:eastAsia="pt-BR"/>
            </w:rPr>
          </w:pPr>
          <w:hyperlink w:anchor="_Toc271931033">
            <w:r w:rsidRPr="3EB1B2D6">
              <w:rPr>
                <w:rStyle w:val="Hyperlink"/>
              </w:rPr>
              <w:t>1.1</w:t>
            </w:r>
            <w:r w:rsidR="00FB08A4">
              <w:tab/>
            </w:r>
            <w:r w:rsidRPr="3EB1B2D6">
              <w:rPr>
                <w:rStyle w:val="Hyperlink"/>
              </w:rPr>
              <w:t>DESCRIÇÃO DO PROBLEMA</w:t>
            </w:r>
            <w:r w:rsidR="00FB08A4">
              <w:tab/>
            </w:r>
            <w:r w:rsidR="00FB08A4">
              <w:fldChar w:fldCharType="begin"/>
            </w:r>
            <w:r w:rsidR="00FB08A4">
              <w:instrText>PAGEREF _Toc271931033 \h</w:instrText>
            </w:r>
            <w:r w:rsidR="00FB08A4">
              <w:fldChar w:fldCharType="separate"/>
            </w:r>
            <w:r w:rsidRPr="3EB1B2D6">
              <w:rPr>
                <w:rStyle w:val="Hyperlink"/>
              </w:rPr>
              <w:t>4</w:t>
            </w:r>
            <w:r w:rsidR="00FB08A4">
              <w:fldChar w:fldCharType="end"/>
            </w:r>
          </w:hyperlink>
        </w:p>
        <w:p w:rsidR="007308D5" w:rsidP="3EB1B2D6" w:rsidRDefault="3EB1B2D6" w14:paraId="6443AAA0" w14:textId="5F2F7660">
          <w:pPr>
            <w:pStyle w:val="Sumrio2"/>
            <w:tabs>
              <w:tab w:val="left" w:pos="660"/>
              <w:tab w:val="right" w:leader="dot" w:pos="9285"/>
            </w:tabs>
            <w:rPr>
              <w:rStyle w:val="Hyperlink"/>
              <w:noProof/>
              <w:lang w:eastAsia="pt-BR"/>
            </w:rPr>
          </w:pPr>
          <w:hyperlink w:anchor="_Toc767041877">
            <w:r w:rsidRPr="3EB1B2D6">
              <w:rPr>
                <w:rStyle w:val="Hyperlink"/>
              </w:rPr>
              <w:t>1.2</w:t>
            </w:r>
            <w:r w:rsidR="00FB08A4">
              <w:tab/>
            </w:r>
            <w:r w:rsidRPr="3EB1B2D6">
              <w:rPr>
                <w:rStyle w:val="Hyperlink"/>
              </w:rPr>
              <w:t>OBJETIVOS</w:t>
            </w:r>
            <w:r w:rsidR="00FB08A4">
              <w:tab/>
            </w:r>
            <w:r w:rsidR="00FB08A4">
              <w:fldChar w:fldCharType="begin"/>
            </w:r>
            <w:r w:rsidR="00FB08A4">
              <w:instrText>PAGEREF _Toc767041877 \h</w:instrText>
            </w:r>
            <w:r w:rsidR="00FB08A4">
              <w:fldChar w:fldCharType="separate"/>
            </w:r>
            <w:r w:rsidRPr="3EB1B2D6">
              <w:rPr>
                <w:rStyle w:val="Hyperlink"/>
              </w:rPr>
              <w:t>4</w:t>
            </w:r>
            <w:r w:rsidR="00FB08A4">
              <w:fldChar w:fldCharType="end"/>
            </w:r>
          </w:hyperlink>
        </w:p>
        <w:p w:rsidR="007308D5" w:rsidP="3EB1B2D6" w:rsidRDefault="3EB1B2D6" w14:paraId="12F59598" w14:textId="14279D28">
          <w:pPr>
            <w:pStyle w:val="Sumrio1"/>
            <w:tabs>
              <w:tab w:val="left" w:pos="435"/>
              <w:tab w:val="right" w:leader="dot" w:pos="9285"/>
            </w:tabs>
            <w:rPr>
              <w:rStyle w:val="Hyperlink"/>
              <w:noProof/>
              <w:lang w:eastAsia="pt-BR"/>
            </w:rPr>
          </w:pPr>
          <w:hyperlink w:anchor="_Toc1247961818">
            <w:r w:rsidRPr="3EB1B2D6">
              <w:rPr>
                <w:rStyle w:val="Hyperlink"/>
              </w:rPr>
              <w:t>2</w:t>
            </w:r>
            <w:r w:rsidR="00FB08A4">
              <w:tab/>
            </w:r>
            <w:r w:rsidRPr="3EB1B2D6">
              <w:rPr>
                <w:rStyle w:val="Hyperlink"/>
              </w:rPr>
              <w:t>DESENVOLVIMENTO</w:t>
            </w:r>
            <w:r w:rsidR="00FB08A4">
              <w:tab/>
            </w:r>
            <w:r w:rsidR="00FB08A4">
              <w:fldChar w:fldCharType="begin"/>
            </w:r>
            <w:r w:rsidR="00FB08A4">
              <w:instrText>PAGEREF _Toc1247961818 \h</w:instrText>
            </w:r>
            <w:r w:rsidR="00FB08A4">
              <w:fldChar w:fldCharType="separate"/>
            </w:r>
            <w:r w:rsidRPr="3EB1B2D6">
              <w:rPr>
                <w:rStyle w:val="Hyperlink"/>
              </w:rPr>
              <w:t>4</w:t>
            </w:r>
            <w:r w:rsidR="00FB08A4">
              <w:fldChar w:fldCharType="end"/>
            </w:r>
          </w:hyperlink>
        </w:p>
        <w:p w:rsidR="007308D5" w:rsidP="3EB1B2D6" w:rsidRDefault="3EB1B2D6" w14:paraId="7278970C" w14:textId="7C4C8799">
          <w:pPr>
            <w:pStyle w:val="Sumrio2"/>
            <w:tabs>
              <w:tab w:val="left" w:pos="660"/>
              <w:tab w:val="right" w:leader="dot" w:pos="9285"/>
            </w:tabs>
            <w:rPr>
              <w:rStyle w:val="Hyperlink"/>
              <w:noProof/>
              <w:lang w:eastAsia="pt-BR"/>
            </w:rPr>
          </w:pPr>
          <w:hyperlink w:anchor="_Toc795296650">
            <w:r w:rsidRPr="3EB1B2D6">
              <w:rPr>
                <w:rStyle w:val="Hyperlink"/>
              </w:rPr>
              <w:t>2.1</w:t>
            </w:r>
            <w:r w:rsidR="00FB08A4">
              <w:tab/>
            </w:r>
            <w:r w:rsidRPr="3EB1B2D6">
              <w:rPr>
                <w:rStyle w:val="Hyperlink"/>
              </w:rPr>
              <w:t>SERVIÇOS</w:t>
            </w:r>
            <w:r w:rsidR="00FB08A4">
              <w:tab/>
            </w:r>
            <w:r w:rsidR="00FB08A4">
              <w:fldChar w:fldCharType="begin"/>
            </w:r>
            <w:r w:rsidR="00FB08A4">
              <w:instrText>PAGEREF _Toc795296650 \h</w:instrText>
            </w:r>
            <w:r w:rsidR="00FB08A4">
              <w:fldChar w:fldCharType="separate"/>
            </w:r>
            <w:r w:rsidRPr="3EB1B2D6">
              <w:rPr>
                <w:rStyle w:val="Hyperlink"/>
              </w:rPr>
              <w:t>6</w:t>
            </w:r>
            <w:r w:rsidR="00FB08A4">
              <w:fldChar w:fldCharType="end"/>
            </w:r>
          </w:hyperlink>
        </w:p>
        <w:p w:rsidR="007308D5" w:rsidP="3EB1B2D6" w:rsidRDefault="007308D5" w14:paraId="1747955B" w14:textId="297AAF69">
          <w:pPr>
            <w:pStyle w:val="Sumrio2"/>
            <w:tabs>
              <w:tab w:val="right" w:leader="dot" w:pos="9285"/>
            </w:tabs>
            <w:rPr>
              <w:rStyle w:val="Hyperlink"/>
              <w:noProof/>
              <w:lang w:eastAsia="pt-BR"/>
            </w:rPr>
          </w:pPr>
          <w:hyperlink w:anchor="_Toc128104611">
            <w:r>
              <w:tab/>
            </w:r>
            <w:r>
              <w:fldChar w:fldCharType="begin"/>
            </w:r>
            <w:r>
              <w:instrText>PAGEREF _Toc128104611 \h</w:instrText>
            </w:r>
            <w:r>
              <w:fldChar w:fldCharType="separate"/>
            </w:r>
            <w:r w:rsidRPr="3EB1B2D6">
              <w:rPr>
                <w:rStyle w:val="Hyperlink"/>
              </w:rPr>
              <w:t>6</w:t>
            </w:r>
            <w:r>
              <w:fldChar w:fldCharType="end"/>
            </w:r>
          </w:hyperlink>
        </w:p>
        <w:p w:rsidR="157B0A33" w:rsidP="3EB1B2D6" w:rsidRDefault="3EB1B2D6" w14:paraId="07E660DC" w14:textId="44A1D05F">
          <w:pPr>
            <w:pStyle w:val="Sumrio2"/>
            <w:tabs>
              <w:tab w:val="left" w:pos="660"/>
              <w:tab w:val="right" w:leader="dot" w:pos="9285"/>
            </w:tabs>
            <w:rPr>
              <w:rStyle w:val="Hyperlink"/>
            </w:rPr>
          </w:pPr>
          <w:hyperlink w:anchor="_Toc1860630927">
            <w:r w:rsidRPr="3EB1B2D6">
              <w:rPr>
                <w:rStyle w:val="Hyperlink"/>
              </w:rPr>
              <w:t>2.2</w:t>
            </w:r>
            <w:r w:rsidR="157B0A33">
              <w:tab/>
            </w:r>
            <w:r w:rsidRPr="3EB1B2D6">
              <w:rPr>
                <w:rStyle w:val="Hyperlink"/>
              </w:rPr>
              <w:t xml:space="preserve">CÁRDAPIOImagens dos itens do cardápio em carrossel contendo a descrição e composição das bebidas. No cardápio contem: Café Espresso, Green Matcha, Irish Coffe, Latte Macch ato, Cappuccino e Affogato. </w:t>
            </w:r>
            <w:r w:rsidR="157B0A33">
              <w:tab/>
            </w:r>
            <w:r w:rsidR="157B0A33">
              <w:fldChar w:fldCharType="begin"/>
            </w:r>
            <w:r w:rsidR="157B0A33">
              <w:instrText>PAGEREF _Toc1860630927 \h</w:instrText>
            </w:r>
            <w:r w:rsidR="157B0A33">
              <w:fldChar w:fldCharType="separate"/>
            </w:r>
            <w:r w:rsidRPr="3EB1B2D6">
              <w:rPr>
                <w:rStyle w:val="Hyperlink"/>
              </w:rPr>
              <w:t>6</w:t>
            </w:r>
            <w:r w:rsidR="157B0A33">
              <w:fldChar w:fldCharType="end"/>
            </w:r>
          </w:hyperlink>
        </w:p>
        <w:p w:rsidR="157B0A33" w:rsidP="157B0A33" w:rsidRDefault="3EB1B2D6" w14:paraId="34732DE1" w14:textId="72FB1F0D">
          <w:pPr>
            <w:pStyle w:val="Sumrio2"/>
            <w:tabs>
              <w:tab w:val="left" w:pos="660"/>
              <w:tab w:val="right" w:leader="dot" w:pos="9285"/>
            </w:tabs>
            <w:rPr>
              <w:rStyle w:val="Hyperlink"/>
            </w:rPr>
          </w:pPr>
          <w:hyperlink w:anchor="_Toc1751519588">
            <w:r w:rsidRPr="3EB1B2D6">
              <w:rPr>
                <w:rStyle w:val="Hyperlink"/>
              </w:rPr>
              <w:t>2.3</w:t>
            </w:r>
            <w:r w:rsidR="157B0A33">
              <w:tab/>
            </w:r>
            <w:r w:rsidRPr="3EB1B2D6">
              <w:rPr>
                <w:rStyle w:val="Hyperlink"/>
              </w:rPr>
              <w:t>LOCALIZAÇÃO Redireciona para localização do restaurante no Google maps (localização para fins acadêmicos, fictícia).</w:t>
            </w:r>
            <w:r w:rsidR="157B0A33">
              <w:tab/>
            </w:r>
            <w:r w:rsidR="157B0A33">
              <w:fldChar w:fldCharType="begin"/>
            </w:r>
            <w:r w:rsidR="157B0A33">
              <w:instrText>PAGEREF _Toc1751519588 \h</w:instrText>
            </w:r>
            <w:r w:rsidR="157B0A33">
              <w:fldChar w:fldCharType="separate"/>
            </w:r>
            <w:r w:rsidRPr="3EB1B2D6">
              <w:rPr>
                <w:rStyle w:val="Hyperlink"/>
              </w:rPr>
              <w:t>7</w:t>
            </w:r>
            <w:r w:rsidR="157B0A33">
              <w:fldChar w:fldCharType="end"/>
            </w:r>
          </w:hyperlink>
        </w:p>
        <w:p w:rsidR="157B0A33" w:rsidP="157B0A33" w:rsidRDefault="3EB1B2D6" w14:paraId="2857E87E" w14:textId="4A5D005A">
          <w:pPr>
            <w:pStyle w:val="Sumrio2"/>
            <w:tabs>
              <w:tab w:val="left" w:pos="660"/>
              <w:tab w:val="right" w:leader="dot" w:pos="9285"/>
            </w:tabs>
            <w:rPr>
              <w:rStyle w:val="Hyperlink"/>
            </w:rPr>
          </w:pPr>
          <w:hyperlink w:anchor="_Toc1949812145">
            <w:r w:rsidRPr="3EB1B2D6">
              <w:rPr>
                <w:rStyle w:val="Hyperlink"/>
              </w:rPr>
              <w:t>2.4</w:t>
            </w:r>
            <w:r w:rsidR="157B0A33">
              <w:tab/>
            </w:r>
            <w:r w:rsidRPr="3EB1B2D6">
              <w:rPr>
                <w:rStyle w:val="Hyperlink"/>
              </w:rPr>
              <w:t>SOBRE NÓSRedireciona a uma página sobre os integrantes do grupo, contendo nome e e-mail dos alunos, com imagem meramente ilustrativa representativa.</w:t>
            </w:r>
            <w:r w:rsidR="157B0A33">
              <w:tab/>
            </w:r>
            <w:r w:rsidR="157B0A33">
              <w:fldChar w:fldCharType="begin"/>
            </w:r>
            <w:r w:rsidR="157B0A33">
              <w:instrText>PAGEREF _Toc1949812145 \h</w:instrText>
            </w:r>
            <w:r w:rsidR="157B0A33">
              <w:fldChar w:fldCharType="separate"/>
            </w:r>
            <w:r w:rsidRPr="3EB1B2D6">
              <w:rPr>
                <w:rStyle w:val="Hyperlink"/>
              </w:rPr>
              <w:t>8</w:t>
            </w:r>
            <w:r w:rsidR="157B0A33">
              <w:fldChar w:fldCharType="end"/>
            </w:r>
          </w:hyperlink>
        </w:p>
        <w:p w:rsidR="38FC3A86" w:rsidP="157B0A33" w:rsidRDefault="38FC3A86" w14:paraId="420E03BC" w14:textId="5C9FD94D">
          <w:pPr>
            <w:pStyle w:val="Sumrio2"/>
            <w:tabs>
              <w:tab w:val="right" w:leader="dot" w:pos="9285"/>
            </w:tabs>
            <w:rPr>
              <w:rStyle w:val="Hyperlink"/>
            </w:rPr>
          </w:pPr>
          <w:hyperlink w:anchor="_Toc1432841875">
            <w:r>
              <w:tab/>
            </w:r>
            <w:r>
              <w:fldChar w:fldCharType="begin"/>
            </w:r>
            <w:r>
              <w:instrText>PAGEREF _Toc1432841875 \h</w:instrText>
            </w:r>
            <w:r>
              <w:fldChar w:fldCharType="separate"/>
            </w:r>
            <w:r w:rsidRPr="3EB1B2D6" w:rsidR="3EB1B2D6">
              <w:rPr>
                <w:rStyle w:val="Hyperlink"/>
              </w:rPr>
              <w:t>8</w:t>
            </w:r>
            <w:r>
              <w:fldChar w:fldCharType="end"/>
            </w:r>
          </w:hyperlink>
        </w:p>
        <w:p w:rsidR="157B0A33" w:rsidP="157B0A33" w:rsidRDefault="3EB1B2D6" w14:paraId="0D8207A7" w14:textId="14AA98F4">
          <w:pPr>
            <w:pStyle w:val="Sumrio2"/>
            <w:tabs>
              <w:tab w:val="left" w:pos="660"/>
              <w:tab w:val="right" w:leader="dot" w:pos="9285"/>
            </w:tabs>
            <w:rPr>
              <w:rStyle w:val="Hyperlink"/>
            </w:rPr>
          </w:pPr>
          <w:hyperlink w:anchor="_Toc1183124057">
            <w:r w:rsidRPr="3EB1B2D6">
              <w:rPr>
                <w:rStyle w:val="Hyperlink"/>
              </w:rPr>
              <w:t>2.5</w:t>
            </w:r>
            <w:r w:rsidR="157B0A33">
              <w:tab/>
            </w:r>
            <w:r w:rsidRPr="3EB1B2D6">
              <w:rPr>
                <w:rStyle w:val="Hyperlink"/>
              </w:rPr>
              <w:t>REGISTRO DE LOGINAdministra dados das pessoas cadastradas, logado com usuário “admin” pode excluir ou alterar nome de outros usuários.</w:t>
            </w:r>
            <w:r w:rsidR="157B0A33">
              <w:tab/>
            </w:r>
            <w:r w:rsidR="157B0A33">
              <w:fldChar w:fldCharType="begin"/>
            </w:r>
            <w:r w:rsidR="157B0A33">
              <w:instrText>PAGEREF _Toc1183124057 \h</w:instrText>
            </w:r>
            <w:r w:rsidR="157B0A33">
              <w:fldChar w:fldCharType="separate"/>
            </w:r>
            <w:r w:rsidRPr="3EB1B2D6">
              <w:rPr>
                <w:rStyle w:val="Hyperlink"/>
              </w:rPr>
              <w:t>8</w:t>
            </w:r>
            <w:r w:rsidR="157B0A33">
              <w:fldChar w:fldCharType="end"/>
            </w:r>
          </w:hyperlink>
        </w:p>
        <w:p w:rsidR="38FC3A86" w:rsidP="157B0A33" w:rsidRDefault="38FC3A86" w14:paraId="3A034F6D" w14:textId="65204EEF">
          <w:pPr>
            <w:pStyle w:val="Sumrio2"/>
            <w:tabs>
              <w:tab w:val="right" w:leader="dot" w:pos="9285"/>
            </w:tabs>
            <w:rPr>
              <w:rStyle w:val="Hyperlink"/>
            </w:rPr>
          </w:pPr>
          <w:hyperlink w:anchor="_Toc898528330">
            <w:r>
              <w:tab/>
            </w:r>
            <w:r>
              <w:fldChar w:fldCharType="begin"/>
            </w:r>
            <w:r>
              <w:instrText>PAGEREF _Toc898528330 \h</w:instrText>
            </w:r>
            <w:r>
              <w:fldChar w:fldCharType="separate"/>
            </w:r>
            <w:r w:rsidRPr="3EB1B2D6" w:rsidR="3EB1B2D6">
              <w:rPr>
                <w:rStyle w:val="Hyperlink"/>
              </w:rPr>
              <w:t>9</w:t>
            </w:r>
            <w:r>
              <w:fldChar w:fldCharType="end"/>
            </w:r>
          </w:hyperlink>
        </w:p>
        <w:p w:rsidR="157B0A33" w:rsidP="157B0A33" w:rsidRDefault="3EB1B2D6" w14:paraId="0FE0F387" w14:textId="4896C162">
          <w:pPr>
            <w:pStyle w:val="Sumrio2"/>
            <w:tabs>
              <w:tab w:val="left" w:pos="660"/>
              <w:tab w:val="right" w:leader="dot" w:pos="9285"/>
            </w:tabs>
            <w:rPr>
              <w:rStyle w:val="Hyperlink"/>
            </w:rPr>
          </w:pPr>
          <w:hyperlink w:anchor="_Toc1850262065">
            <w:r w:rsidRPr="3EB1B2D6">
              <w:rPr>
                <w:rStyle w:val="Hyperlink"/>
              </w:rPr>
              <w:t>2.6</w:t>
            </w:r>
            <w:r w:rsidR="157B0A33">
              <w:tab/>
            </w:r>
            <w:r w:rsidRPr="3EB1B2D6">
              <w:rPr>
                <w:rStyle w:val="Hyperlink"/>
              </w:rPr>
              <w:t>ADOÇÃORedireciona a página para preenchimento de formulário de adoção, com campos: nome, endereço, CEP, e-mail, celular e CPF de caráter obrigatório para envio. Campos: sexo do animal e mensagem com cor da pelagem, opcional. Acessível apenas para quem fizer cadastro e login.</w:t>
            </w:r>
            <w:r w:rsidR="157B0A33">
              <w:tab/>
            </w:r>
            <w:r w:rsidR="157B0A33">
              <w:fldChar w:fldCharType="begin"/>
            </w:r>
            <w:r w:rsidR="157B0A33">
              <w:instrText>PAGEREF _Toc1850262065 \h</w:instrText>
            </w:r>
            <w:r w:rsidR="157B0A33">
              <w:fldChar w:fldCharType="separate"/>
            </w:r>
            <w:r w:rsidRPr="3EB1B2D6">
              <w:rPr>
                <w:rStyle w:val="Hyperlink"/>
              </w:rPr>
              <w:t>9</w:t>
            </w:r>
            <w:r w:rsidR="157B0A33">
              <w:fldChar w:fldCharType="end"/>
            </w:r>
          </w:hyperlink>
        </w:p>
        <w:p w:rsidR="38FC3A86" w:rsidP="157B0A33" w:rsidRDefault="38FC3A86" w14:paraId="5E88E9C3" w14:textId="79CD0067">
          <w:pPr>
            <w:pStyle w:val="Sumrio2"/>
            <w:tabs>
              <w:tab w:val="right" w:leader="dot" w:pos="9285"/>
            </w:tabs>
            <w:rPr>
              <w:rStyle w:val="Hyperlink"/>
            </w:rPr>
          </w:pPr>
          <w:hyperlink w:anchor="_Toc1909691174">
            <w:r>
              <w:tab/>
            </w:r>
            <w:r>
              <w:fldChar w:fldCharType="begin"/>
            </w:r>
            <w:r>
              <w:instrText>PAGEREF _Toc1909691174 \h</w:instrText>
            </w:r>
            <w:r>
              <w:fldChar w:fldCharType="separate"/>
            </w:r>
            <w:r w:rsidRPr="3EB1B2D6" w:rsidR="3EB1B2D6">
              <w:rPr>
                <w:rStyle w:val="Hyperlink"/>
              </w:rPr>
              <w:t>9</w:t>
            </w:r>
            <w:r>
              <w:fldChar w:fldCharType="end"/>
            </w:r>
          </w:hyperlink>
        </w:p>
        <w:p w:rsidR="157B0A33" w:rsidP="157B0A33" w:rsidRDefault="3EB1B2D6" w14:paraId="7A5DCF7E" w14:textId="36EDA0DA">
          <w:pPr>
            <w:pStyle w:val="Sumrio2"/>
            <w:tabs>
              <w:tab w:val="left" w:pos="660"/>
              <w:tab w:val="right" w:leader="dot" w:pos="9285"/>
            </w:tabs>
            <w:rPr>
              <w:rStyle w:val="Hyperlink"/>
            </w:rPr>
          </w:pPr>
          <w:hyperlink w:anchor="_Toc1604857182">
            <w:r w:rsidRPr="3EB1B2D6">
              <w:rPr>
                <w:rStyle w:val="Hyperlink"/>
              </w:rPr>
              <w:t>2.7</w:t>
            </w:r>
            <w:r w:rsidR="157B0A33">
              <w:tab/>
            </w:r>
            <w:r w:rsidRPr="3EB1B2D6">
              <w:rPr>
                <w:rStyle w:val="Hyperlink"/>
              </w:rPr>
              <w:t>LOGINPágina de login, solicitando usuário e senha.</w:t>
            </w:r>
            <w:r w:rsidR="157B0A33">
              <w:tab/>
            </w:r>
            <w:r w:rsidR="157B0A33">
              <w:fldChar w:fldCharType="begin"/>
            </w:r>
            <w:r w:rsidR="157B0A33">
              <w:instrText>PAGEREF _Toc1604857182 \h</w:instrText>
            </w:r>
            <w:r w:rsidR="157B0A33">
              <w:fldChar w:fldCharType="separate"/>
            </w:r>
            <w:r w:rsidRPr="3EB1B2D6">
              <w:rPr>
                <w:rStyle w:val="Hyperlink"/>
              </w:rPr>
              <w:t>9</w:t>
            </w:r>
            <w:r w:rsidR="157B0A33">
              <w:fldChar w:fldCharType="end"/>
            </w:r>
          </w:hyperlink>
        </w:p>
        <w:p w:rsidR="38FC3A86" w:rsidP="157B0A33" w:rsidRDefault="38FC3A86" w14:paraId="34A7E51C" w14:textId="03F12574">
          <w:pPr>
            <w:pStyle w:val="Sumrio2"/>
            <w:tabs>
              <w:tab w:val="right" w:leader="dot" w:pos="9285"/>
            </w:tabs>
            <w:rPr>
              <w:rStyle w:val="Hyperlink"/>
            </w:rPr>
          </w:pPr>
          <w:hyperlink w:anchor="_Toc1542547135">
            <w:r>
              <w:tab/>
            </w:r>
            <w:r>
              <w:fldChar w:fldCharType="begin"/>
            </w:r>
            <w:r>
              <w:instrText>PAGEREF _Toc1542547135 \h</w:instrText>
            </w:r>
            <w:r>
              <w:fldChar w:fldCharType="separate"/>
            </w:r>
            <w:r w:rsidRPr="3EB1B2D6" w:rsidR="3EB1B2D6">
              <w:rPr>
                <w:rStyle w:val="Hyperlink"/>
              </w:rPr>
              <w:t>10</w:t>
            </w:r>
            <w:r>
              <w:fldChar w:fldCharType="end"/>
            </w:r>
          </w:hyperlink>
        </w:p>
        <w:p w:rsidR="157B0A33" w:rsidP="157B0A33" w:rsidRDefault="3EB1B2D6" w14:paraId="68329C06" w14:textId="0F64CA33">
          <w:pPr>
            <w:pStyle w:val="Sumrio2"/>
            <w:tabs>
              <w:tab w:val="left" w:pos="660"/>
              <w:tab w:val="right" w:leader="dot" w:pos="9285"/>
            </w:tabs>
            <w:rPr>
              <w:rStyle w:val="Hyperlink"/>
            </w:rPr>
          </w:pPr>
          <w:hyperlink w:anchor="_Toc1124343497">
            <w:r w:rsidRPr="3EB1B2D6">
              <w:rPr>
                <w:rStyle w:val="Hyperlink"/>
              </w:rPr>
              <w:t>2.8</w:t>
            </w:r>
            <w:r w:rsidR="157B0A33">
              <w:tab/>
            </w:r>
            <w:r w:rsidRPr="3EB1B2D6">
              <w:rPr>
                <w:rStyle w:val="Hyperlink"/>
              </w:rPr>
              <w:t>CADASTRO</w:t>
            </w:r>
            <w:r w:rsidR="157B0A33">
              <w:tab/>
            </w:r>
            <w:r w:rsidR="157B0A33">
              <w:fldChar w:fldCharType="begin"/>
            </w:r>
            <w:r w:rsidR="157B0A33">
              <w:instrText>PAGEREF _Toc1124343497 \h</w:instrText>
            </w:r>
            <w:r w:rsidR="157B0A33">
              <w:fldChar w:fldCharType="separate"/>
            </w:r>
            <w:r w:rsidRPr="3EB1B2D6">
              <w:rPr>
                <w:rStyle w:val="Hyperlink"/>
              </w:rPr>
              <w:t>10</w:t>
            </w:r>
            <w:r w:rsidR="157B0A33">
              <w:fldChar w:fldCharType="end"/>
            </w:r>
          </w:hyperlink>
        </w:p>
        <w:p w:rsidR="157B0A33" w:rsidP="157B0A33" w:rsidRDefault="3EB1B2D6" w14:paraId="21D5FEE6" w14:textId="1B1FD7EE">
          <w:pPr>
            <w:pStyle w:val="Sumrio2"/>
            <w:tabs>
              <w:tab w:val="right" w:leader="dot" w:pos="9285"/>
            </w:tabs>
            <w:rPr>
              <w:rStyle w:val="Hyperlink"/>
            </w:rPr>
          </w:pPr>
          <w:hyperlink w:anchor="_Toc1977902001">
            <w:r w:rsidRPr="3EB1B2D6">
              <w:rPr>
                <w:rStyle w:val="Hyperlink"/>
              </w:rPr>
              <w:t>Solicita login(usuário), senha e confirmação da senha.</w:t>
            </w:r>
            <w:r w:rsidR="157B0A33">
              <w:tab/>
            </w:r>
            <w:r w:rsidR="157B0A33">
              <w:fldChar w:fldCharType="begin"/>
            </w:r>
            <w:r w:rsidR="157B0A33">
              <w:instrText>PAGEREF _Toc1977902001 \h</w:instrText>
            </w:r>
            <w:r w:rsidR="157B0A33">
              <w:fldChar w:fldCharType="separate"/>
            </w:r>
            <w:r w:rsidRPr="3EB1B2D6">
              <w:rPr>
                <w:rStyle w:val="Hyperlink"/>
              </w:rPr>
              <w:t>10</w:t>
            </w:r>
            <w:r w:rsidR="157B0A33">
              <w:fldChar w:fldCharType="end"/>
            </w:r>
          </w:hyperlink>
        </w:p>
        <w:p w:rsidR="157B0A33" w:rsidP="157B0A33" w:rsidRDefault="3EB1B2D6" w14:paraId="233BFC9B" w14:textId="3A47BA88">
          <w:pPr>
            <w:pStyle w:val="Sumrio1"/>
            <w:tabs>
              <w:tab w:val="right" w:leader="dot" w:pos="9285"/>
            </w:tabs>
            <w:rPr>
              <w:rStyle w:val="Hyperlink"/>
            </w:rPr>
          </w:pPr>
          <w:hyperlink w:anchor="_Toc1302746593">
            <w:r w:rsidRPr="3EB1B2D6">
              <w:rPr>
                <w:rStyle w:val="Hyperlink"/>
              </w:rPr>
              <w:t>REFERÊNCIAS</w:t>
            </w:r>
            <w:r w:rsidR="157B0A33">
              <w:tab/>
            </w:r>
            <w:r w:rsidR="157B0A33">
              <w:fldChar w:fldCharType="begin"/>
            </w:r>
            <w:r w:rsidR="157B0A33">
              <w:instrText>PAGEREF _Toc1302746593 \h</w:instrText>
            </w:r>
            <w:r w:rsidR="157B0A33">
              <w:fldChar w:fldCharType="separate"/>
            </w:r>
            <w:r w:rsidRPr="3EB1B2D6">
              <w:rPr>
                <w:rStyle w:val="Hyperlink"/>
              </w:rPr>
              <w:t>11</w:t>
            </w:r>
            <w:r w:rsidR="157B0A33">
              <w:fldChar w:fldCharType="end"/>
            </w:r>
          </w:hyperlink>
          <w:r w:rsidR="157B0A33">
            <w:fldChar w:fldCharType="end"/>
          </w:r>
        </w:p>
      </w:sdtContent>
    </w:sdt>
    <w:p w:rsidR="002E59FF" w:rsidRDefault="002E59FF" w14:paraId="1F6113C4" w14:textId="2B65E982"/>
    <w:p w:rsidR="0008573E" w:rsidP="002312CF" w:rsidRDefault="000457B1" w14:paraId="64383957" w14:textId="5A15CB65">
      <w:pPr>
        <w:widowControl/>
        <w:spacing w:line="360" w:lineRule="auto"/>
        <w:rPr>
          <w:rFonts w:ascii="Times New Roman" w:hAnsi="Times New Roman" w:eastAsia="Times New Roman"/>
          <w:sz w:val="24"/>
          <w:szCs w:val="24"/>
        </w:rPr>
      </w:pPr>
      <w:r w:rsidRPr="000457B1">
        <w:rPr>
          <w:rFonts w:ascii="Times New Roman" w:hAnsi="Times New Roman" w:eastAsia="Times New Roman"/>
          <w:sz w:val="24"/>
          <w:szCs w:val="24"/>
        </w:rPr>
        <w:tab/>
      </w:r>
    </w:p>
    <w:p w:rsidR="005069FE" w:rsidP="00BF3CFD" w:rsidRDefault="005069FE" w14:paraId="5F652792" w14:textId="3E9E31F7">
      <w:pPr>
        <w:widowControl/>
        <w:spacing w:line="360" w:lineRule="auto"/>
        <w:ind w:left="101"/>
        <w:rPr>
          <w:rFonts w:ascii="Times New Roman" w:hAnsi="Times New Roman" w:eastAsia="Times New Roman"/>
          <w:sz w:val="24"/>
          <w:szCs w:val="24"/>
        </w:rPr>
      </w:pPr>
    </w:p>
    <w:p w:rsidR="005069FE" w:rsidP="00BF3CFD" w:rsidRDefault="005069FE" w14:paraId="55EF954A" w14:textId="633F1970">
      <w:pPr>
        <w:widowControl/>
        <w:spacing w:line="360" w:lineRule="auto"/>
        <w:ind w:left="101"/>
        <w:rPr>
          <w:rFonts w:ascii="Times New Roman" w:hAnsi="Times New Roman" w:eastAsia="Times New Roman"/>
          <w:sz w:val="24"/>
          <w:szCs w:val="24"/>
        </w:rPr>
      </w:pPr>
    </w:p>
    <w:p w:rsidR="00C06D5A" w:rsidP="005069FE" w:rsidRDefault="00C06D5A" w14:paraId="187EDCD5" w14:textId="4C948A3F">
      <w:pPr>
        <w:pStyle w:val="Ttulo1"/>
        <w:tabs>
          <w:tab w:val="left" w:pos="383"/>
        </w:tabs>
        <w:spacing w:before="0"/>
        <w:ind w:left="0" w:right="53" w:firstLine="0"/>
        <w:rPr>
          <w:b w:val="0"/>
          <w:bCs w:val="0"/>
        </w:rPr>
      </w:pPr>
    </w:p>
    <w:p w:rsidR="006E5A9E" w:rsidP="005069FE" w:rsidRDefault="006E5A9E" w14:paraId="16F99B38" w14:textId="77777777">
      <w:pPr>
        <w:pStyle w:val="Ttulo1"/>
        <w:tabs>
          <w:tab w:val="left" w:pos="383"/>
        </w:tabs>
        <w:spacing w:before="0"/>
        <w:ind w:left="0" w:right="53" w:firstLine="0"/>
        <w:rPr>
          <w:b w:val="0"/>
          <w:bCs w:val="0"/>
        </w:rPr>
        <w:sectPr w:rsidR="006E5A9E" w:rsidSect="00A92976">
          <w:headerReference w:type="default" r:id="rId8"/>
          <w:footerReference w:type="default" r:id="rId9"/>
          <w:footerReference w:type="first" r:id="rId10"/>
          <w:pgSz w:w="11910" w:h="16840" w:orient="portrait"/>
          <w:pgMar w:top="960" w:right="1020" w:bottom="993" w:left="1600" w:header="738" w:footer="432" w:gutter="0"/>
          <w:pgNumType w:start="3"/>
          <w:cols w:space="720"/>
          <w:docGrid w:linePitch="299"/>
        </w:sectPr>
      </w:pPr>
    </w:p>
    <w:p w:rsidRPr="00240626" w:rsidR="0083751B" w:rsidP="00C06D5A" w:rsidRDefault="70A1EBC8" w14:paraId="658F03CE" w14:textId="5E59076E">
      <w:pPr>
        <w:pStyle w:val="Ttulo1"/>
        <w:numPr>
          <w:ilvl w:val="0"/>
          <w:numId w:val="27"/>
        </w:numPr>
        <w:tabs>
          <w:tab w:val="left" w:pos="383"/>
        </w:tabs>
        <w:spacing w:before="0"/>
        <w:ind w:right="53"/>
        <w:rPr>
          <w:b w:val="0"/>
          <w:bCs w:val="0"/>
        </w:rPr>
      </w:pPr>
      <w:bookmarkStart w:name="_Toc820086695" w:id="0"/>
      <w:bookmarkStart w:name="_Toc309124142" w:id="1"/>
      <w:r>
        <w:rPr>
          <w:b w:val="0"/>
          <w:bCs w:val="0"/>
        </w:rPr>
        <w:t>INTRODUÇÃO</w:t>
      </w:r>
      <w:bookmarkEnd w:id="0"/>
      <w:bookmarkEnd w:id="1"/>
    </w:p>
    <w:p w:rsidRPr="00E92E3F" w:rsidR="0083751B" w:rsidP="0083751B" w:rsidRDefault="0083751B" w14:paraId="3A91F0CB" w14:textId="77777777">
      <w:pPr>
        <w:spacing w:before="8"/>
        <w:rPr>
          <w:rFonts w:ascii="Times New Roman" w:hAnsi="Times New Roman" w:eastAsia="Times New Roman" w:cs="Times New Roman"/>
          <w:b/>
          <w:bCs/>
          <w:sz w:val="24"/>
          <w:szCs w:val="24"/>
        </w:rPr>
      </w:pPr>
    </w:p>
    <w:p w:rsidR="14CE403C" w:rsidP="157B0A33" w:rsidRDefault="14CE403C" w14:paraId="3705F7C4" w14:textId="6069F25C">
      <w:pPr>
        <w:pStyle w:val="Corpodetexto"/>
        <w:spacing w:before="0" w:line="360" w:lineRule="auto"/>
        <w:ind w:right="110" w:firstLine="707"/>
        <w:jc w:val="both"/>
      </w:pPr>
      <w:r w:rsidRPr="157B0A33">
        <w:rPr>
          <w:rFonts w:cs="Times New Roman"/>
          <w:color w:val="000000" w:themeColor="text1"/>
        </w:rPr>
        <w:t>Desenvolvimento de página web como forma de divulgação do serviço prestado (cafeteria com temática em adoção de gatos domésticos).</w:t>
      </w:r>
    </w:p>
    <w:p w:rsidR="157B0A33" w:rsidP="157B0A33" w:rsidRDefault="157B0A33" w14:paraId="58783981" w14:textId="43D1612B">
      <w:pPr>
        <w:pStyle w:val="Corpodetexto"/>
        <w:spacing w:before="0" w:line="360" w:lineRule="auto"/>
        <w:ind w:right="110" w:firstLine="707"/>
        <w:jc w:val="both"/>
      </w:pPr>
    </w:p>
    <w:p w:rsidRPr="00E92E3F" w:rsidR="0083751B" w:rsidP="0083751B" w:rsidRDefault="0083751B" w14:paraId="774D7E47" w14:textId="77777777">
      <w:pPr>
        <w:spacing w:before="4"/>
        <w:rPr>
          <w:rFonts w:ascii="Times New Roman" w:hAnsi="Times New Roman" w:eastAsia="Times New Roman" w:cs="Times New Roman"/>
          <w:sz w:val="24"/>
          <w:szCs w:val="24"/>
        </w:rPr>
      </w:pPr>
    </w:p>
    <w:p w:rsidRPr="00A357B8" w:rsidR="00640BF7" w:rsidP="00640BF7" w:rsidRDefault="6B2897FC" w14:paraId="6EDAEFF1" w14:textId="77777777">
      <w:pPr>
        <w:pStyle w:val="Ttulo2"/>
        <w:numPr>
          <w:ilvl w:val="1"/>
          <w:numId w:val="27"/>
        </w:numPr>
        <w:tabs>
          <w:tab w:val="left" w:pos="462"/>
        </w:tabs>
        <w:ind w:right="53" w:hanging="178"/>
        <w:rPr>
          <w:b w:val="0"/>
          <w:bCs w:val="0"/>
        </w:rPr>
      </w:pPr>
      <w:bookmarkStart w:name="_bookmark1" w:id="2"/>
      <w:bookmarkStart w:name="_Toc394523758" w:id="3"/>
      <w:bookmarkStart w:name="_Toc271931033" w:id="4"/>
      <w:bookmarkEnd w:id="2"/>
      <w:r w:rsidRPr="00A357B8">
        <w:rPr>
          <w:b w:val="0"/>
          <w:bCs w:val="0"/>
          <w:color w:val="0D0D0D"/>
        </w:rPr>
        <w:t>DESCRIÇÃO DO</w:t>
      </w:r>
      <w:r w:rsidRPr="00A357B8">
        <w:rPr>
          <w:b w:val="0"/>
          <w:bCs w:val="0"/>
          <w:color w:val="0D0D0D"/>
          <w:spacing w:val="-1"/>
        </w:rPr>
        <w:t xml:space="preserve"> </w:t>
      </w:r>
      <w:r w:rsidRPr="00A357B8">
        <w:rPr>
          <w:b w:val="0"/>
          <w:bCs w:val="0"/>
          <w:color w:val="0D0D0D"/>
        </w:rPr>
        <w:t>PROBLEMA</w:t>
      </w:r>
      <w:bookmarkEnd w:id="3"/>
      <w:bookmarkEnd w:id="4"/>
    </w:p>
    <w:p w:rsidRPr="00E92E3F" w:rsidR="00640BF7" w:rsidP="00640BF7" w:rsidRDefault="00640BF7" w14:paraId="6033D148" w14:textId="77777777">
      <w:pPr>
        <w:spacing w:before="11"/>
        <w:rPr>
          <w:rFonts w:ascii="Times New Roman" w:hAnsi="Times New Roman" w:eastAsia="Times New Roman" w:cs="Times New Roman"/>
          <w:b/>
          <w:bCs/>
          <w:sz w:val="24"/>
          <w:szCs w:val="24"/>
        </w:rPr>
      </w:pPr>
    </w:p>
    <w:p w:rsidR="7C98BFCB" w:rsidP="157B0A33" w:rsidRDefault="7C98BFCB" w14:paraId="3B5026C7" w14:textId="1BE59F2A">
      <w:pPr>
        <w:pStyle w:val="Corpodetexto"/>
        <w:spacing w:before="0" w:line="360" w:lineRule="auto"/>
        <w:ind w:right="113" w:firstLine="359"/>
        <w:jc w:val="both"/>
      </w:pPr>
      <w:r w:rsidRPr="157B0A33">
        <w:rPr>
          <w:rFonts w:cs="Times New Roman"/>
          <w:color w:val="000000" w:themeColor="text1"/>
        </w:rPr>
        <w:t>O estabelecimento fictício Aconchego dos Bigodes Cat Café deseja a criação de um website para expandir seus serviços de adoção e alimentícios.</w:t>
      </w:r>
    </w:p>
    <w:p w:rsidRPr="00A357B8" w:rsidR="00640BF7" w:rsidP="00640BF7" w:rsidRDefault="00640BF7" w14:paraId="19B918BF" w14:textId="77777777">
      <w:pPr>
        <w:pStyle w:val="Corpodetexto"/>
        <w:spacing w:before="0" w:line="360" w:lineRule="auto"/>
        <w:ind w:right="113" w:firstLine="359"/>
        <w:jc w:val="both"/>
      </w:pPr>
    </w:p>
    <w:p w:rsidRPr="00A357B8" w:rsidR="00640BF7" w:rsidP="00640BF7" w:rsidRDefault="6B2897FC" w14:paraId="6C6DBCE1" w14:textId="31161AE1">
      <w:pPr>
        <w:pStyle w:val="Ttulo2"/>
        <w:numPr>
          <w:ilvl w:val="1"/>
          <w:numId w:val="27"/>
        </w:numPr>
        <w:tabs>
          <w:tab w:val="left" w:pos="462"/>
        </w:tabs>
        <w:ind w:right="53" w:hanging="178"/>
        <w:rPr>
          <w:b w:val="0"/>
          <w:bCs w:val="0"/>
        </w:rPr>
      </w:pPr>
      <w:bookmarkStart w:name="_Toc454427838" w:id="5"/>
      <w:bookmarkStart w:name="_Toc767041877" w:id="6"/>
      <w:r w:rsidRPr="3EB1B2D6">
        <w:rPr>
          <w:b w:val="0"/>
          <w:bCs w:val="0"/>
          <w:color w:val="000000" w:themeColor="text1"/>
        </w:rPr>
        <w:t>OBJETIVOS</w:t>
      </w:r>
      <w:bookmarkEnd w:id="5"/>
      <w:bookmarkEnd w:id="6"/>
    </w:p>
    <w:p w:rsidRPr="00E92E3F" w:rsidR="00640BF7" w:rsidP="00640BF7" w:rsidRDefault="00640BF7" w14:paraId="48F3F614" w14:textId="77777777">
      <w:pPr>
        <w:spacing w:before="11"/>
        <w:rPr>
          <w:rFonts w:ascii="Times New Roman" w:hAnsi="Times New Roman" w:eastAsia="Times New Roman" w:cs="Times New Roman"/>
          <w:b/>
          <w:bCs/>
          <w:sz w:val="24"/>
          <w:szCs w:val="24"/>
        </w:rPr>
      </w:pPr>
    </w:p>
    <w:p w:rsidR="187B20A0" w:rsidP="157B0A33" w:rsidRDefault="187B20A0" w14:paraId="062EF2B4" w14:textId="680F136F">
      <w:pPr>
        <w:pStyle w:val="Corpodetexto"/>
        <w:spacing w:before="0" w:line="360" w:lineRule="auto"/>
        <w:ind w:right="113" w:firstLine="359"/>
        <w:jc w:val="both"/>
      </w:pPr>
      <w:r w:rsidRPr="157B0A33">
        <w:rPr>
          <w:rFonts w:cs="Times New Roman"/>
          <w:color w:val="000000" w:themeColor="text1"/>
        </w:rPr>
        <w:t>Criar páginas HTML com uso de CSS e linguagem de programação Javascript e PHP.</w:t>
      </w:r>
    </w:p>
    <w:p w:rsidR="157B0A33" w:rsidP="157B0A33" w:rsidRDefault="157B0A33" w14:paraId="2DEB7970" w14:textId="1714813C">
      <w:pPr>
        <w:pStyle w:val="Corpodetexto"/>
        <w:spacing w:before="0" w:line="360" w:lineRule="auto"/>
        <w:ind w:right="113" w:firstLine="359"/>
        <w:jc w:val="both"/>
      </w:pPr>
    </w:p>
    <w:p w:rsidRPr="00A357B8" w:rsidR="0083751B" w:rsidP="0083751B" w:rsidRDefault="0083751B" w14:paraId="730DD05C" w14:textId="77777777">
      <w:pPr>
        <w:spacing w:before="10"/>
        <w:rPr>
          <w:rFonts w:ascii="Times New Roman" w:hAnsi="Times New Roman" w:eastAsia="Times New Roman" w:cs="Times New Roman"/>
          <w:sz w:val="16"/>
          <w:szCs w:val="16"/>
        </w:rPr>
      </w:pPr>
    </w:p>
    <w:p w:rsidR="00003A35" w:rsidRDefault="00003A35" w14:paraId="752742C2" w14:textId="77777777">
      <w:pPr>
        <w:widowControl/>
        <w:spacing w:after="160"/>
        <w:rPr>
          <w:rFonts w:ascii="Times New Roman" w:hAnsi="Times New Roman" w:eastAsia="Times New Roman"/>
          <w:sz w:val="28"/>
          <w:szCs w:val="28"/>
        </w:rPr>
      </w:pPr>
      <w:bookmarkStart w:name="_Hlk66801572" w:id="7"/>
      <w:r w:rsidRPr="157B0A33">
        <w:rPr>
          <w:b/>
          <w:bCs/>
        </w:rPr>
        <w:br w:type="page"/>
      </w:r>
    </w:p>
    <w:p w:rsidRPr="00240626" w:rsidR="004567EC" w:rsidP="004567EC" w:rsidRDefault="55929BD7" w14:paraId="7EA1AA4C" w14:textId="084A9167">
      <w:pPr>
        <w:pStyle w:val="Ttulo1"/>
        <w:numPr>
          <w:ilvl w:val="0"/>
          <w:numId w:val="5"/>
        </w:numPr>
        <w:tabs>
          <w:tab w:val="left" w:pos="522"/>
        </w:tabs>
        <w:ind w:right="53"/>
        <w:rPr>
          <w:b w:val="0"/>
          <w:bCs w:val="0"/>
        </w:rPr>
      </w:pPr>
      <w:bookmarkStart w:name="_Toc1045939847" w:id="8"/>
      <w:bookmarkStart w:name="_Toc1247961818" w:id="9"/>
      <w:bookmarkEnd w:id="7"/>
      <w:r>
        <w:rPr>
          <w:b w:val="0"/>
          <w:bCs w:val="0"/>
        </w:rPr>
        <w:t>DESENVOLVIMENTO</w:t>
      </w:r>
      <w:bookmarkEnd w:id="8"/>
      <w:bookmarkEnd w:id="9"/>
    </w:p>
    <w:p w:rsidRPr="00A357B8" w:rsidR="004567EC" w:rsidP="004567EC" w:rsidRDefault="004567EC" w14:paraId="1B0F2DFB" w14:textId="77777777">
      <w:pPr>
        <w:spacing w:before="8"/>
        <w:rPr>
          <w:rFonts w:ascii="Times New Roman" w:hAnsi="Times New Roman" w:eastAsia="Times New Roman" w:cs="Times New Roman"/>
          <w:b/>
          <w:bCs/>
          <w:sz w:val="34"/>
          <w:szCs w:val="34"/>
        </w:rPr>
      </w:pPr>
    </w:p>
    <w:p w:rsidRPr="00A357B8" w:rsidR="004567EC" w:rsidP="157B0A33" w:rsidRDefault="1B448378" w14:paraId="6764CD5A" w14:textId="768166B0">
      <w:pPr>
        <w:pStyle w:val="Corpodetexto"/>
        <w:spacing w:line="360" w:lineRule="auto"/>
        <w:ind w:right="114" w:firstLine="707"/>
        <w:jc w:val="both"/>
        <w:rPr>
          <w:rFonts w:cs="Times New Roman"/>
        </w:rPr>
      </w:pPr>
      <w:r w:rsidRPr="157B0A33">
        <w:rPr>
          <w:rFonts w:cs="Times New Roman"/>
          <w:color w:val="000000" w:themeColor="text1"/>
        </w:rPr>
        <w:t xml:space="preserve">Página principal (home), contendo menu em canto superior direito com </w:t>
      </w:r>
      <w:r w:rsidRPr="157B0A33" w:rsidR="3D96D424">
        <w:rPr>
          <w:rFonts w:cs="Times New Roman"/>
          <w:color w:val="000000" w:themeColor="text1"/>
        </w:rPr>
        <w:t>7</w:t>
      </w:r>
      <w:r w:rsidRPr="157B0A33">
        <w:rPr>
          <w:rFonts w:cs="Times New Roman"/>
          <w:color w:val="000000" w:themeColor="text1"/>
        </w:rPr>
        <w:t xml:space="preserve"> (se</w:t>
      </w:r>
      <w:r w:rsidRPr="157B0A33" w:rsidR="2F3A9267">
        <w:rPr>
          <w:rFonts w:cs="Times New Roman"/>
          <w:color w:val="000000" w:themeColor="text1"/>
        </w:rPr>
        <w:t>te</w:t>
      </w:r>
      <w:r w:rsidRPr="157B0A33">
        <w:rPr>
          <w:rFonts w:cs="Times New Roman"/>
          <w:color w:val="000000" w:themeColor="text1"/>
        </w:rPr>
        <w:t>) itens, sendo eles:</w:t>
      </w:r>
      <w:r w:rsidRPr="157B0A33" w:rsidR="3A1B17C8">
        <w:rPr>
          <w:rFonts w:cs="Times New Roman"/>
          <w:color w:val="000000" w:themeColor="text1"/>
        </w:rPr>
        <w:t xml:space="preserve"> Cardápio</w:t>
      </w:r>
      <w:r w:rsidRPr="157B0A33">
        <w:rPr>
          <w:rFonts w:cs="Times New Roman"/>
          <w:color w:val="000000" w:themeColor="text1"/>
        </w:rPr>
        <w:t>, Localização, Sobre Nós, Adoção</w:t>
      </w:r>
      <w:r w:rsidRPr="157B0A33" w:rsidR="5005C8E6">
        <w:rPr>
          <w:rFonts w:cs="Times New Roman"/>
          <w:color w:val="000000" w:themeColor="text1"/>
        </w:rPr>
        <w:t>, Cadastre-se, Entrar e Registros de Login</w:t>
      </w:r>
      <w:r w:rsidRPr="157B0A33">
        <w:rPr>
          <w:rFonts w:cs="Times New Roman"/>
          <w:color w:val="000000" w:themeColor="text1"/>
        </w:rPr>
        <w:t xml:space="preserve">. </w:t>
      </w:r>
      <w:r w:rsidRPr="157B0A33">
        <w:rPr>
          <w:rFonts w:cs="Times New Roman"/>
        </w:rPr>
        <w:t xml:space="preserve"> </w:t>
      </w:r>
    </w:p>
    <w:p w:rsidRPr="00A357B8" w:rsidR="004567EC" w:rsidP="157B0A33" w:rsidRDefault="55C6FBDC" w14:paraId="5353E699" w14:textId="5B656B6F">
      <w:pPr>
        <w:pStyle w:val="Corpodetexto"/>
        <w:spacing w:line="360" w:lineRule="auto"/>
        <w:ind w:right="114" w:firstLine="707"/>
        <w:jc w:val="both"/>
        <w:rPr>
          <w:rFonts w:cs="Times New Roman"/>
          <w:color w:val="000000" w:themeColor="text1"/>
        </w:rPr>
      </w:pPr>
      <w:r w:rsidRPr="157B0A33">
        <w:rPr>
          <w:rFonts w:cs="Times New Roman"/>
          <w:color w:val="000000" w:themeColor="text1"/>
        </w:rPr>
        <w:t xml:space="preserve"> No canto superior direito botão “Sair” </w:t>
      </w:r>
      <w:r w:rsidRPr="157B0A33" w:rsidR="3A23CEBC">
        <w:rPr>
          <w:rFonts w:cs="Times New Roman"/>
          <w:color w:val="000000" w:themeColor="text1"/>
        </w:rPr>
        <w:t>para o usuário</w:t>
      </w:r>
      <w:r w:rsidRPr="157B0A33">
        <w:rPr>
          <w:rFonts w:cs="Times New Roman"/>
          <w:color w:val="000000" w:themeColor="text1"/>
        </w:rPr>
        <w:t xml:space="preserve"> que estiver logado</w:t>
      </w:r>
      <w:r w:rsidRPr="157B0A33" w:rsidR="03924294">
        <w:rPr>
          <w:rFonts w:cs="Times New Roman"/>
          <w:color w:val="000000" w:themeColor="text1"/>
        </w:rPr>
        <w:t xml:space="preserve"> poder</w:t>
      </w:r>
      <w:r w:rsidRPr="157B0A33">
        <w:rPr>
          <w:rFonts w:cs="Times New Roman"/>
          <w:color w:val="000000" w:themeColor="text1"/>
        </w:rPr>
        <w:t xml:space="preserve"> sair de sua conta</w:t>
      </w:r>
      <w:r w:rsidRPr="157B0A33" w:rsidR="16F2E456">
        <w:rPr>
          <w:rFonts w:cs="Times New Roman"/>
          <w:color w:val="000000" w:themeColor="text1"/>
        </w:rPr>
        <w:t>.</w:t>
      </w:r>
    </w:p>
    <w:p w:rsidRPr="00A357B8" w:rsidR="004567EC" w:rsidP="157B0A33" w:rsidRDefault="04AEB793" w14:paraId="312B41CA" w14:textId="0D7DC4E6">
      <w:pPr>
        <w:pStyle w:val="Corpodetexto"/>
        <w:spacing w:line="360" w:lineRule="auto"/>
        <w:ind w:right="114" w:firstLine="707"/>
        <w:jc w:val="both"/>
        <w:rPr>
          <w:rFonts w:cs="Times New Roman"/>
          <w:color w:val="000000" w:themeColor="text1"/>
        </w:rPr>
      </w:pPr>
      <w:r w:rsidRPr="157B0A33">
        <w:rPr>
          <w:rFonts w:cs="Times New Roman"/>
          <w:color w:val="000000" w:themeColor="text1"/>
        </w:rPr>
        <w:t>Botão “Saber mais” no item 2.1.</w:t>
      </w:r>
    </w:p>
    <w:p w:rsidRPr="00A357B8" w:rsidR="004567EC" w:rsidP="157B0A33" w:rsidRDefault="7F06C5C7" w14:paraId="7DCEE344" w14:textId="4EF8CFF5">
      <w:pPr>
        <w:pStyle w:val="Corpodetexto"/>
        <w:spacing w:line="360" w:lineRule="auto"/>
        <w:ind w:right="114"/>
        <w:jc w:val="both"/>
        <w:rPr>
          <w:ins w:author="Nicole Pereira" w:date="2024-11-11T16:04:00Z" w16du:dateUtc="2024-11-11T16:04:54Z" w:id="10"/>
          <w:rFonts w:cs="Times New Roman"/>
        </w:rPr>
      </w:pPr>
      <w:r>
        <w:rPr>
          <w:noProof/>
        </w:rPr>
        <w:drawing>
          <wp:inline distT="0" distB="0" distL="0" distR="0" wp14:anchorId="2EBFA324" wp14:editId="6635859E">
            <wp:extent cx="4434510" cy="2033462"/>
            <wp:effectExtent l="0" t="0" r="0" b="0"/>
            <wp:docPr id="1378839974" name="Imagem 13788399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4510" cy="2033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567EC">
        <w:br/>
      </w:r>
    </w:p>
    <w:p w:rsidR="157B0A33" w:rsidP="157B0A33" w:rsidRDefault="157B0A33" w14:paraId="5AB86D17" w14:textId="5A30D986">
      <w:pPr>
        <w:spacing w:line="360" w:lineRule="auto"/>
        <w:rPr>
          <w:rFonts w:ascii="Times New Roman" w:hAnsi="Times New Roman" w:eastAsia="Times New Roman" w:cs="Times New Roman"/>
          <w:sz w:val="24"/>
          <w:szCs w:val="24"/>
        </w:rPr>
      </w:pPr>
      <w:r w:rsidRPr="157B0A33">
        <w:rPr>
          <w:rFonts w:ascii="Times New Roman" w:hAnsi="Times New Roman" w:eastAsia="Times New Roman" w:cs="Times New Roman"/>
          <w:sz w:val="24"/>
          <w:szCs w:val="24"/>
        </w:rPr>
        <w:br w:type="page"/>
      </w:r>
    </w:p>
    <w:p w:rsidR="157B0A33" w:rsidP="157B0A33" w:rsidRDefault="157B0A33" w14:paraId="4CAE197A" w14:textId="1DCF3EF1">
      <w:pPr>
        <w:pStyle w:val="Corpodetexto"/>
        <w:spacing w:line="360" w:lineRule="auto"/>
        <w:ind w:right="114"/>
        <w:jc w:val="both"/>
        <w:rPr>
          <w:rFonts w:cs="Times New Roman"/>
        </w:rPr>
      </w:pPr>
    </w:p>
    <w:p w:rsidR="4FE5CBD7" w:rsidP="157B0A33" w:rsidRDefault="402D98E8" w14:paraId="3E3AA72E" w14:textId="399FE127">
      <w:pPr>
        <w:pStyle w:val="Ttulo2"/>
        <w:numPr>
          <w:ilvl w:val="1"/>
          <w:numId w:val="5"/>
        </w:numPr>
        <w:tabs>
          <w:tab w:val="left" w:pos="463"/>
        </w:tabs>
        <w:spacing w:line="360" w:lineRule="auto"/>
        <w:ind w:left="462" w:right="53" w:hanging="178"/>
        <w:jc w:val="both"/>
        <w:rPr>
          <w:rFonts w:cs="Times New Roman"/>
          <w:b w:val="0"/>
          <w:bCs w:val="0"/>
        </w:rPr>
      </w:pPr>
      <w:bookmarkStart w:name="_Toc259617356" w:id="11"/>
      <w:bookmarkStart w:name="_Toc795296650" w:id="12"/>
      <w:r w:rsidRPr="3EB1B2D6">
        <w:rPr>
          <w:rFonts w:cs="Times New Roman"/>
          <w:b w:val="0"/>
          <w:bCs w:val="0"/>
          <w:color w:val="000000" w:themeColor="text1"/>
        </w:rPr>
        <w:t>SERVIÇOS</w:t>
      </w:r>
      <w:bookmarkEnd w:id="11"/>
      <w:bookmarkEnd w:id="12"/>
    </w:p>
    <w:p w:rsidR="3234EA5B" w:rsidP="157B0A33" w:rsidRDefault="3234EA5B" w14:paraId="0179C43B" w14:textId="182B0A3A">
      <w:pPr>
        <w:pStyle w:val="Corpodetexto"/>
        <w:spacing w:before="0" w:line="360" w:lineRule="auto"/>
        <w:ind w:right="110" w:firstLine="708"/>
        <w:jc w:val="both"/>
      </w:pPr>
      <w:r w:rsidRPr="157B0A33">
        <w:rPr>
          <w:rFonts w:cs="Times New Roman"/>
          <w:color w:val="000000" w:themeColor="text1"/>
        </w:rPr>
        <w:t xml:space="preserve">Pertencendo a “Saber mais”, uma descrição de serviços do website: </w:t>
      </w:r>
      <w:r>
        <w:br/>
      </w:r>
      <w:r w:rsidRPr="157B0A33">
        <w:rPr>
          <w:rFonts w:cs="Times New Roman"/>
          <w:color w:val="000000" w:themeColor="text1"/>
        </w:rPr>
        <w:t xml:space="preserve">Cafeteria: o que é um cat-café? Um espaço para apreciar café e icentivar adoção de animais. Adoção: Parceria com ONG's interessadas em manter os animais no ambiente da cafeteria enquanto aguardam adoção. Para seguir com o processo de adoção, é exigido o preenchimento de um formulário. </w:t>
      </w:r>
      <w:r>
        <w:br/>
      </w:r>
      <w:r w:rsidRPr="157B0A33">
        <w:rPr>
          <w:rFonts w:cs="Times New Roman"/>
          <w:color w:val="000000" w:themeColor="text1"/>
        </w:rPr>
        <w:t>Cat Sitting: um espaço separado para interação com os animais</w:t>
      </w:r>
      <w:r w:rsidRPr="157B0A33" w:rsidR="2B0AA249">
        <w:rPr>
          <w:rFonts w:cs="Times New Roman"/>
          <w:color w:val="000000" w:themeColor="text1"/>
        </w:rPr>
        <w:t>.</w:t>
      </w:r>
    </w:p>
    <w:p w:rsidR="157B0A33" w:rsidP="157B0A33" w:rsidRDefault="157B0A33" w14:paraId="6008853C" w14:textId="356AF801">
      <w:pPr>
        <w:pStyle w:val="Corpodetexto"/>
        <w:spacing w:before="0" w:line="360" w:lineRule="auto"/>
        <w:ind w:right="110" w:firstLine="708"/>
        <w:jc w:val="both"/>
        <w:rPr>
          <w:rFonts w:cs="Times New Roman"/>
          <w:color w:val="000000" w:themeColor="text1"/>
        </w:rPr>
      </w:pPr>
    </w:p>
    <w:p w:rsidR="157B0A33" w:rsidP="157B0A33" w:rsidRDefault="157B0A33" w14:paraId="590B307B" w14:textId="77F35578">
      <w:pPr>
        <w:pStyle w:val="Ttulo2"/>
        <w:spacing w:line="360" w:lineRule="auto"/>
        <w:ind w:right="110" w:firstLine="708"/>
        <w:jc w:val="both"/>
        <w:rPr>
          <w:rFonts w:cs="Times New Roman"/>
        </w:rPr>
      </w:pPr>
      <w:bookmarkStart w:name="_Toc1663956047" w:id="13"/>
      <w:bookmarkStart w:name="_Toc128104611" w:id="14"/>
      <w:r>
        <w:br/>
      </w:r>
      <w:r w:rsidR="72B41F8E">
        <w:rPr>
          <w:noProof/>
        </w:rPr>
        <w:drawing>
          <wp:inline distT="0" distB="0" distL="0" distR="0" wp14:anchorId="48DF7589" wp14:editId="01DE1EEB">
            <wp:extent cx="4670915" cy="2141865"/>
            <wp:effectExtent l="0" t="0" r="0" b="0"/>
            <wp:docPr id="1394809025" name="Imagem 13948090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0915" cy="214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3"/>
      <w:bookmarkEnd w:id="14"/>
    </w:p>
    <w:p w:rsidR="157B0A33" w:rsidP="157B0A33" w:rsidRDefault="157B0A33" w14:paraId="78C2A79D" w14:textId="17C67A05">
      <w:pPr>
        <w:pStyle w:val="Ttulo2"/>
        <w:tabs>
          <w:tab w:val="left" w:pos="463"/>
        </w:tabs>
        <w:spacing w:line="360" w:lineRule="auto"/>
        <w:ind w:left="284" w:right="53"/>
        <w:jc w:val="both"/>
        <w:rPr>
          <w:rFonts w:cs="Times New Roman"/>
        </w:rPr>
      </w:pPr>
    </w:p>
    <w:p w:rsidR="157B0A33" w:rsidP="157B0A33" w:rsidRDefault="157B0A33" w14:paraId="62F78BA7" w14:textId="6CA792F9">
      <w:pPr>
        <w:pStyle w:val="Ttulo2"/>
        <w:tabs>
          <w:tab w:val="left" w:pos="463"/>
        </w:tabs>
        <w:spacing w:line="360" w:lineRule="auto"/>
        <w:ind w:left="284" w:right="53"/>
        <w:jc w:val="both"/>
        <w:rPr>
          <w:rFonts w:cs="Times New Roman"/>
        </w:rPr>
      </w:pPr>
    </w:p>
    <w:p w:rsidR="157B0A33" w:rsidP="157B0A33" w:rsidRDefault="157B0A33" w14:paraId="59AF75CA" w14:textId="5FCD43A8">
      <w:pPr>
        <w:pStyle w:val="Ttulo2"/>
        <w:spacing w:line="360" w:lineRule="auto"/>
        <w:jc w:val="both"/>
      </w:pPr>
    </w:p>
    <w:p w:rsidR="157B0A33" w:rsidP="157B0A33" w:rsidRDefault="157B0A33" w14:paraId="7232A0B0" w14:textId="6D7B6B2A">
      <w:pPr>
        <w:spacing w:line="360" w:lineRule="auto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157B0A33">
        <w:rPr>
          <w:rFonts w:ascii="Times New Roman" w:hAnsi="Times New Roman" w:eastAsia="Times New Roman" w:cs="Times New Roman"/>
          <w:sz w:val="24"/>
          <w:szCs w:val="24"/>
        </w:rPr>
        <w:br w:type="page"/>
      </w:r>
    </w:p>
    <w:p w:rsidR="2293D5EB" w:rsidP="3EB1B2D6" w:rsidRDefault="28CB8DE2" w14:paraId="4B4CE415" w14:textId="4658D5BD">
      <w:pPr>
        <w:pStyle w:val="Ttulo2"/>
        <w:numPr>
          <w:ilvl w:val="1"/>
          <w:numId w:val="5"/>
        </w:numPr>
        <w:tabs>
          <w:tab w:val="left" w:pos="463"/>
        </w:tabs>
        <w:spacing w:line="360" w:lineRule="auto"/>
        <w:ind w:right="53"/>
        <w:rPr>
          <w:rFonts w:cs="Times New Roman"/>
        </w:rPr>
      </w:pPr>
      <w:bookmarkStart w:name="_Toc1110603735" w:id="15"/>
      <w:bookmarkStart w:name="_Toc1860630927" w:id="16"/>
      <w:r w:rsidRPr="3EB1B2D6">
        <w:rPr>
          <w:rStyle w:val="Ttulo2Char"/>
        </w:rPr>
        <w:t>CÁRDAPI</w:t>
      </w:r>
      <w:r w:rsidRPr="3EB1B2D6">
        <w:rPr>
          <w:rFonts w:cs="Times New Roman"/>
          <w:b w:val="0"/>
          <w:bCs w:val="0"/>
          <w:color w:val="000000" w:themeColor="text1"/>
        </w:rPr>
        <w:t>O</w:t>
      </w:r>
      <w:r w:rsidR="2293D5EB">
        <w:br/>
      </w:r>
      <w:r w:rsidR="2293D5EB">
        <w:br/>
      </w:r>
      <w:r w:rsidRPr="3EB1B2D6">
        <w:rPr>
          <w:rStyle w:val="CorpodetextoChar"/>
          <w:b w:val="0"/>
          <w:bCs w:val="0"/>
        </w:rPr>
        <w:t>Imagens dos itens do cardápio em carrossel contendo a descrição e composição das bebidas. No cardápio contem: Café Espresso, Green Matcha, Irish Coffe, Latte Macch</w:t>
      </w:r>
      <w:r w:rsidRPr="3EB1B2D6" w:rsidR="52FB4AB0">
        <w:rPr>
          <w:rStyle w:val="CorpodetextoChar"/>
          <w:b w:val="0"/>
          <w:bCs w:val="0"/>
        </w:rPr>
        <w:t xml:space="preserve"> ato, Cappuccino e Affogato. </w:t>
      </w:r>
      <w:r w:rsidR="2293D5EB">
        <w:br/>
      </w:r>
      <w:r w:rsidR="2293D5EB">
        <w:br/>
      </w:r>
      <w:r>
        <w:rPr>
          <w:noProof/>
        </w:rPr>
        <w:drawing>
          <wp:inline distT="0" distB="0" distL="0" distR="0" wp14:anchorId="59A464B3" wp14:editId="433AF1AF">
            <wp:extent cx="4761664" cy="2200275"/>
            <wp:effectExtent l="0" t="0" r="0" b="0"/>
            <wp:docPr id="2076452127" name="Imagem 2076452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1664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5"/>
      <w:r w:rsidR="54F915CD">
        <w:rPr>
          <w:noProof/>
        </w:rPr>
        <w:drawing>
          <wp:inline distT="0" distB="0" distL="0" distR="0" wp14:anchorId="33652A39" wp14:editId="64C8936B">
            <wp:extent cx="4744122" cy="2133600"/>
            <wp:effectExtent l="0" t="0" r="0" b="0"/>
            <wp:docPr id="1834795313" name="Imagem 1834795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4122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6"/>
    </w:p>
    <w:p w:rsidR="157B0A33" w:rsidRDefault="157B0A33" w14:paraId="5D944500" w14:textId="2378FBBB">
      <w:r>
        <w:br w:type="page"/>
      </w:r>
    </w:p>
    <w:p w:rsidR="68069268" w:rsidP="3EB1B2D6" w:rsidRDefault="6385B883" w14:paraId="39BF7470" w14:textId="2167D171">
      <w:pPr>
        <w:pStyle w:val="Ttulo2"/>
        <w:numPr>
          <w:ilvl w:val="1"/>
          <w:numId w:val="5"/>
        </w:numPr>
        <w:tabs>
          <w:tab w:val="left" w:pos="463"/>
        </w:tabs>
        <w:spacing w:line="360" w:lineRule="auto"/>
        <w:ind w:left="462" w:right="53" w:hanging="178"/>
        <w:rPr>
          <w:rFonts w:cs="Times New Roman"/>
          <w:b w:val="0"/>
          <w:bCs w:val="0"/>
          <w:color w:val="000000" w:themeColor="text1"/>
        </w:rPr>
      </w:pPr>
      <w:bookmarkStart w:name="_Toc424065738" w:id="17"/>
      <w:bookmarkStart w:name="_Toc1751519588" w:id="18"/>
      <w:r w:rsidRPr="3EB1B2D6">
        <w:rPr>
          <w:rFonts w:cs="Times New Roman"/>
          <w:b w:val="0"/>
          <w:bCs w:val="0"/>
          <w:color w:val="000000" w:themeColor="text1"/>
        </w:rPr>
        <w:t xml:space="preserve">LOCALIZAÇÃO </w:t>
      </w:r>
      <w:r w:rsidR="68069268">
        <w:br/>
      </w:r>
      <w:r w:rsidR="68069268">
        <w:br/>
      </w:r>
      <w:r w:rsidRPr="3EB1B2D6">
        <w:rPr>
          <w:rFonts w:cs="Times New Roman"/>
          <w:b w:val="0"/>
          <w:bCs w:val="0"/>
          <w:color w:val="000000" w:themeColor="text1"/>
        </w:rPr>
        <w:t>Redireciona</w:t>
      </w:r>
      <w:r w:rsidRPr="3EB1B2D6" w:rsidR="68FDB5E0">
        <w:rPr>
          <w:rFonts w:cs="Times New Roman"/>
          <w:b w:val="0"/>
          <w:bCs w:val="0"/>
          <w:color w:val="000000" w:themeColor="text1"/>
        </w:rPr>
        <w:t xml:space="preserve"> para localização do restaurante no Google maps</w:t>
      </w:r>
      <w:r w:rsidRPr="3EB1B2D6" w:rsidR="0726E153">
        <w:rPr>
          <w:rFonts w:cs="Times New Roman"/>
          <w:b w:val="0"/>
          <w:bCs w:val="0"/>
          <w:color w:val="000000" w:themeColor="text1"/>
        </w:rPr>
        <w:t xml:space="preserve"> </w:t>
      </w:r>
      <w:r w:rsidRPr="3EB1B2D6" w:rsidR="68FDB5E0">
        <w:rPr>
          <w:rFonts w:cs="Times New Roman"/>
          <w:b w:val="0"/>
          <w:bCs w:val="0"/>
          <w:color w:val="000000" w:themeColor="text1"/>
        </w:rPr>
        <w:t>(localização para fins acadêmicos, fictícia)</w:t>
      </w:r>
      <w:r w:rsidRPr="3EB1B2D6" w:rsidR="52D52B84">
        <w:rPr>
          <w:rFonts w:cs="Times New Roman"/>
          <w:b w:val="0"/>
          <w:bCs w:val="0"/>
          <w:color w:val="000000" w:themeColor="text1"/>
        </w:rPr>
        <w:t>.</w:t>
      </w:r>
      <w:r w:rsidR="68069268">
        <w:br/>
      </w:r>
      <w:bookmarkStart w:name="_Toc805008463" w:id="19"/>
      <w:bookmarkEnd w:id="17"/>
      <w:r w:rsidR="3871998E">
        <w:rPr>
          <w:noProof/>
        </w:rPr>
        <w:drawing>
          <wp:inline distT="0" distB="0" distL="0" distR="0" wp14:anchorId="4131E6B3" wp14:editId="07BFFE52">
            <wp:extent cx="3949013" cy="1794350"/>
            <wp:effectExtent l="0" t="0" r="0" b="0"/>
            <wp:docPr id="1807665658" name="Imagem 18076656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9013" cy="179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9"/>
      <w:r w:rsidR="68069268">
        <w:br/>
      </w:r>
      <w:r w:rsidR="68069268">
        <w:br/>
      </w:r>
      <w:bookmarkEnd w:id="18"/>
    </w:p>
    <w:p w:rsidR="2077EB74" w:rsidP="157B0A33" w:rsidRDefault="61BBF01E" w14:paraId="5B498AE1" w14:textId="79388B40">
      <w:pPr>
        <w:pStyle w:val="Ttulo2"/>
        <w:numPr>
          <w:ilvl w:val="1"/>
          <w:numId w:val="5"/>
        </w:numPr>
        <w:tabs>
          <w:tab w:val="left" w:pos="463"/>
        </w:tabs>
        <w:spacing w:line="360" w:lineRule="auto"/>
        <w:ind w:left="462" w:right="53" w:hanging="178"/>
        <w:jc w:val="both"/>
        <w:rPr>
          <w:rFonts w:cs="Times New Roman"/>
        </w:rPr>
      </w:pPr>
      <w:bookmarkStart w:name="_Toc337363758" w:id="20"/>
      <w:bookmarkStart w:name="_Toc1949812145" w:id="21"/>
      <w:r w:rsidRPr="3EB1B2D6">
        <w:rPr>
          <w:rFonts w:cs="Times New Roman"/>
          <w:b w:val="0"/>
          <w:bCs w:val="0"/>
        </w:rPr>
        <w:t>SOBRE NÓS</w:t>
      </w:r>
      <w:r w:rsidR="2077EB74">
        <w:br/>
      </w:r>
      <w:r w:rsidR="2077EB74">
        <w:br/>
      </w:r>
      <w:r w:rsidRPr="3EB1B2D6" w:rsidR="14A8A202">
        <w:rPr>
          <w:rFonts w:cs="Times New Roman"/>
          <w:b w:val="0"/>
          <w:bCs w:val="0"/>
          <w:color w:val="000000" w:themeColor="text1"/>
        </w:rPr>
        <w:t>Redireciona a uma página sobre os integrantes do grupo, contendo nome e e-mail dos alunos, com imagem meramente ilustrativa representativa.</w:t>
      </w:r>
      <w:bookmarkEnd w:id="20"/>
      <w:bookmarkEnd w:id="21"/>
      <w:r w:rsidRPr="3EB1B2D6" w:rsidR="14A8A202">
        <w:rPr>
          <w:rFonts w:cs="Times New Roman"/>
          <w:b w:val="0"/>
          <w:bCs w:val="0"/>
          <w:color w:val="000000" w:themeColor="text1"/>
        </w:rPr>
        <w:t xml:space="preserve"> </w:t>
      </w:r>
      <w:r w:rsidRPr="3EB1B2D6" w:rsidR="14A8A202">
        <w:rPr>
          <w:rFonts w:cs="Times New Roman"/>
        </w:rPr>
        <w:t xml:space="preserve"> </w:t>
      </w:r>
    </w:p>
    <w:p w:rsidR="157B0A33" w:rsidP="157B0A33" w:rsidRDefault="157B0A33" w14:paraId="0A07574E" w14:textId="26D293DB">
      <w:pPr>
        <w:pStyle w:val="Ttulo2"/>
        <w:tabs>
          <w:tab w:val="left" w:pos="463"/>
        </w:tabs>
        <w:spacing w:line="360" w:lineRule="auto"/>
        <w:ind w:left="462" w:right="53" w:hanging="178"/>
        <w:jc w:val="both"/>
      </w:pPr>
      <w:bookmarkStart w:name="_Toc1674399737" w:id="22"/>
      <w:bookmarkStart w:name="_Toc1432841875" w:id="23"/>
      <w:r>
        <w:br/>
      </w:r>
      <w:r w:rsidR="533CB673">
        <w:drawing>
          <wp:inline wp14:editId="7E3BC9CC" wp14:anchorId="1F887752">
            <wp:extent cx="4626238" cy="2162175"/>
            <wp:effectExtent l="0" t="0" r="0" b="0"/>
            <wp:docPr id="130443859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bdc43c2dc77464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6238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bookmarkEnd w:id="22"/>
      <w:bookmarkEnd w:id="23"/>
      <w:r w:rsidR="4524D1EF">
        <w:drawing>
          <wp:inline wp14:editId="7DD44639" wp14:anchorId="66A9EF78">
            <wp:extent cx="4662878" cy="1504950"/>
            <wp:effectExtent l="0" t="0" r="0" b="0"/>
            <wp:docPr id="163732765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9a54f448e384f1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2878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57B0A33" w:rsidP="157B0A33" w:rsidRDefault="157B0A33" w14:paraId="672E3F88" w14:textId="0A4A4814">
      <w:pPr>
        <w:spacing w:line="360" w:lineRule="auto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295B8974">
        <w:rPr>
          <w:rFonts w:ascii="Times New Roman" w:hAnsi="Times New Roman" w:eastAsia="Times New Roman" w:cs="Times New Roman"/>
          <w:sz w:val="24"/>
          <w:szCs w:val="24"/>
        </w:rPr>
        <w:br w:type="page"/>
      </w:r>
    </w:p>
    <w:p w:rsidR="16525066" w:rsidP="3EB1B2D6" w:rsidRDefault="36BC8497" w14:paraId="455CE262" w14:textId="5E26D204">
      <w:pPr>
        <w:pStyle w:val="Ttulo2"/>
        <w:numPr>
          <w:ilvl w:val="1"/>
          <w:numId w:val="5"/>
        </w:numPr>
        <w:tabs>
          <w:tab w:val="left" w:pos="463"/>
        </w:tabs>
        <w:spacing w:line="360" w:lineRule="auto"/>
        <w:ind w:left="462" w:right="53" w:hanging="178"/>
        <w:rPr>
          <w:rFonts w:cs="Times New Roman"/>
        </w:rPr>
      </w:pPr>
      <w:bookmarkStart w:name="_Toc240715824" w:id="24"/>
      <w:bookmarkStart w:name="_Toc1183124057" w:id="25"/>
      <w:r w:rsidRPr="3EB1B2D6">
        <w:rPr>
          <w:rFonts w:cs="Times New Roman"/>
          <w:b w:val="0"/>
          <w:bCs w:val="0"/>
          <w:color w:val="000000" w:themeColor="text1"/>
        </w:rPr>
        <w:t>REGISTRO DE LOGIN</w:t>
      </w:r>
      <w:r w:rsidR="16525066">
        <w:br/>
      </w:r>
      <w:r w:rsidR="16525066">
        <w:br/>
      </w:r>
      <w:r w:rsidRPr="3EB1B2D6" w:rsidR="23815320">
        <w:rPr>
          <w:rFonts w:cs="Times New Roman"/>
          <w:b w:val="0"/>
          <w:bCs w:val="0"/>
        </w:rPr>
        <w:t>Administra</w:t>
      </w:r>
      <w:r w:rsidRPr="3EB1B2D6" w:rsidR="40020EB9">
        <w:rPr>
          <w:rFonts w:cs="Times New Roman"/>
          <w:b w:val="0"/>
          <w:bCs w:val="0"/>
        </w:rPr>
        <w:t xml:space="preserve"> dados das pessoas cadastradas, logado com </w:t>
      </w:r>
      <w:r w:rsidRPr="3EB1B2D6" w:rsidR="68544C26">
        <w:rPr>
          <w:rFonts w:cs="Times New Roman"/>
          <w:b w:val="0"/>
          <w:bCs w:val="0"/>
        </w:rPr>
        <w:t>usuário</w:t>
      </w:r>
      <w:r w:rsidRPr="3EB1B2D6" w:rsidR="40020EB9">
        <w:rPr>
          <w:rFonts w:cs="Times New Roman"/>
          <w:b w:val="0"/>
          <w:bCs w:val="0"/>
        </w:rPr>
        <w:t xml:space="preserve"> </w:t>
      </w:r>
      <w:r w:rsidRPr="3EB1B2D6" w:rsidR="013DFB3F">
        <w:rPr>
          <w:rFonts w:cs="Times New Roman"/>
          <w:b w:val="0"/>
          <w:bCs w:val="0"/>
        </w:rPr>
        <w:t>“</w:t>
      </w:r>
      <w:r w:rsidRPr="3EB1B2D6" w:rsidR="40020EB9">
        <w:rPr>
          <w:rFonts w:cs="Times New Roman"/>
          <w:b w:val="0"/>
          <w:bCs w:val="0"/>
        </w:rPr>
        <w:t>admin</w:t>
      </w:r>
      <w:r w:rsidRPr="3EB1B2D6" w:rsidR="7E0B1B79">
        <w:rPr>
          <w:rFonts w:cs="Times New Roman"/>
          <w:b w:val="0"/>
          <w:bCs w:val="0"/>
        </w:rPr>
        <w:t>”</w:t>
      </w:r>
      <w:r w:rsidRPr="3EB1B2D6" w:rsidR="40020EB9">
        <w:rPr>
          <w:rFonts w:cs="Times New Roman"/>
          <w:b w:val="0"/>
          <w:bCs w:val="0"/>
        </w:rPr>
        <w:t xml:space="preserve"> pode </w:t>
      </w:r>
      <w:r w:rsidRPr="3EB1B2D6" w:rsidR="656A4FAE">
        <w:rPr>
          <w:rFonts w:cs="Times New Roman"/>
          <w:b w:val="0"/>
          <w:bCs w:val="0"/>
        </w:rPr>
        <w:t>excluir</w:t>
      </w:r>
      <w:r w:rsidRPr="3EB1B2D6" w:rsidR="40020EB9">
        <w:rPr>
          <w:rFonts w:cs="Times New Roman"/>
          <w:b w:val="0"/>
          <w:bCs w:val="0"/>
        </w:rPr>
        <w:t xml:space="preserve"> </w:t>
      </w:r>
      <w:r w:rsidRPr="3EB1B2D6" w:rsidR="43D99641">
        <w:rPr>
          <w:rFonts w:cs="Times New Roman"/>
          <w:b w:val="0"/>
          <w:bCs w:val="0"/>
        </w:rPr>
        <w:t>ou</w:t>
      </w:r>
      <w:r w:rsidRPr="3EB1B2D6" w:rsidR="40020EB9">
        <w:rPr>
          <w:rFonts w:cs="Times New Roman"/>
          <w:b w:val="0"/>
          <w:bCs w:val="0"/>
        </w:rPr>
        <w:t xml:space="preserve"> alterar nome de outros usuários.</w:t>
      </w:r>
      <w:bookmarkEnd w:id="24"/>
      <w:bookmarkEnd w:id="25"/>
    </w:p>
    <w:p w:rsidR="157B0A33" w:rsidP="157B0A33" w:rsidRDefault="157B0A33" w14:paraId="000C1CDF" w14:textId="2D4149E5">
      <w:pPr>
        <w:pStyle w:val="Ttulo2"/>
        <w:tabs>
          <w:tab w:val="left" w:pos="463"/>
        </w:tabs>
        <w:spacing w:line="360" w:lineRule="auto"/>
        <w:ind w:left="462" w:right="53" w:hanging="178"/>
        <w:jc w:val="both"/>
        <w:rPr>
          <w:rFonts w:cs="Times New Roman"/>
        </w:rPr>
      </w:pPr>
    </w:p>
    <w:p w:rsidR="26D08152" w:rsidP="157B0A33" w:rsidRDefault="0DBB0F6A" w14:paraId="40B86C6C" w14:textId="020D9BF4">
      <w:pPr>
        <w:pStyle w:val="Ttulo2"/>
        <w:tabs>
          <w:tab w:val="left" w:pos="463"/>
        </w:tabs>
        <w:spacing w:line="360" w:lineRule="auto"/>
        <w:ind w:left="462" w:right="53" w:hanging="178"/>
        <w:jc w:val="both"/>
        <w:rPr>
          <w:rFonts w:cs="Times New Roman"/>
        </w:rPr>
      </w:pPr>
      <w:bookmarkStart w:name="_Toc1382481555" w:id="26"/>
      <w:bookmarkStart w:name="_Toc898528330" w:id="27"/>
      <w:r>
        <w:rPr>
          <w:noProof/>
        </w:rPr>
        <w:drawing>
          <wp:inline distT="0" distB="0" distL="0" distR="0" wp14:anchorId="09C2B236" wp14:editId="2D916AC4">
            <wp:extent cx="4714568" cy="2133600"/>
            <wp:effectExtent l="0" t="0" r="0" b="0"/>
            <wp:docPr id="798373559" name="Imagem 798373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4568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6D08152">
        <w:br/>
      </w:r>
      <w:bookmarkEnd w:id="26"/>
      <w:bookmarkEnd w:id="27"/>
    </w:p>
    <w:p w:rsidR="389CADF0" w:rsidP="157B0A33" w:rsidRDefault="33F709FE" w14:paraId="4507B964" w14:textId="7CA16A88">
      <w:pPr>
        <w:pStyle w:val="Ttulo2"/>
        <w:numPr>
          <w:ilvl w:val="1"/>
          <w:numId w:val="5"/>
        </w:numPr>
        <w:tabs>
          <w:tab w:val="left" w:pos="463"/>
        </w:tabs>
        <w:spacing w:line="360" w:lineRule="auto"/>
        <w:ind w:left="462" w:right="53" w:hanging="178"/>
        <w:jc w:val="both"/>
      </w:pPr>
      <w:bookmarkStart w:name="_Toc763736647" w:id="28"/>
      <w:bookmarkStart w:name="_Toc1850262065" w:id="29"/>
      <w:r w:rsidRPr="3EB1B2D6">
        <w:rPr>
          <w:rFonts w:cs="Times New Roman"/>
          <w:b w:val="0"/>
          <w:bCs w:val="0"/>
          <w:color w:val="000000" w:themeColor="text1"/>
        </w:rPr>
        <w:t>ADOÇÃO</w:t>
      </w:r>
      <w:r w:rsidR="389CADF0">
        <w:br/>
      </w:r>
      <w:r w:rsidR="389CADF0">
        <w:br/>
      </w:r>
      <w:r w:rsidRPr="3EB1B2D6" w:rsidR="697DF898">
        <w:rPr>
          <w:rFonts w:cs="Times New Roman"/>
          <w:b w:val="0"/>
          <w:bCs w:val="0"/>
          <w:color w:val="000000" w:themeColor="text1"/>
        </w:rPr>
        <w:t xml:space="preserve">Redireciona a página para preenchimento de formulário de adoção, com campos: nome, endereço, CEP, e-mail, celular e CPF de caráter obrigatório para envio. Campos: sexo do animal e mensagem com cor da pelagem, opcional. </w:t>
      </w:r>
      <w:r w:rsidR="389CADF0">
        <w:br/>
      </w:r>
      <w:r w:rsidRPr="3EB1B2D6" w:rsidR="697DF898">
        <w:rPr>
          <w:rFonts w:cs="Times New Roman"/>
          <w:b w:val="0"/>
          <w:bCs w:val="0"/>
          <w:color w:val="000000" w:themeColor="text1"/>
        </w:rPr>
        <w:t>Acessível apenas para quem fizer cadastro e login.</w:t>
      </w:r>
      <w:bookmarkEnd w:id="28"/>
      <w:bookmarkEnd w:id="29"/>
    </w:p>
    <w:p w:rsidR="157B0A33" w:rsidP="157B0A33" w:rsidRDefault="157B0A33" w14:paraId="191C033A" w14:textId="173A8B08">
      <w:pPr>
        <w:pStyle w:val="Ttulo2"/>
        <w:tabs>
          <w:tab w:val="left" w:pos="463"/>
        </w:tabs>
        <w:spacing w:line="360" w:lineRule="auto"/>
        <w:ind w:left="0" w:right="53"/>
        <w:jc w:val="both"/>
      </w:pPr>
      <w:bookmarkStart w:name="_Toc387721499" w:id="30"/>
      <w:bookmarkStart w:name="_Toc1909691174" w:id="31"/>
      <w:r>
        <w:br/>
      </w:r>
      <w:r w:rsidR="6D8ECC91">
        <w:rPr>
          <w:noProof/>
        </w:rPr>
        <w:drawing>
          <wp:inline distT="0" distB="0" distL="0" distR="0" wp14:anchorId="29C4725F" wp14:editId="69040712">
            <wp:extent cx="4161980" cy="2179575"/>
            <wp:effectExtent l="0" t="0" r="0" b="0"/>
            <wp:docPr id="1094116005" name="Imagem 1094116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1980" cy="217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bookmarkEnd w:id="30"/>
      <w:bookmarkEnd w:id="31"/>
    </w:p>
    <w:p w:rsidR="157B0A33" w:rsidP="157B0A33" w:rsidRDefault="157B0A33" w14:paraId="2B09205D" w14:textId="157AFBC5">
      <w:pPr>
        <w:jc w:val="both"/>
      </w:pPr>
      <w:r>
        <w:br w:type="page"/>
      </w:r>
    </w:p>
    <w:p w:rsidR="6912E018" w:rsidP="157B0A33" w:rsidRDefault="464F836A" w14:paraId="05390F8E" w14:textId="3069D491">
      <w:pPr>
        <w:pStyle w:val="Ttulo2"/>
        <w:numPr>
          <w:ilvl w:val="1"/>
          <w:numId w:val="5"/>
        </w:numPr>
        <w:tabs>
          <w:tab w:val="left" w:pos="463"/>
        </w:tabs>
        <w:spacing w:line="360" w:lineRule="auto"/>
        <w:ind w:left="462" w:right="53" w:hanging="178"/>
        <w:jc w:val="both"/>
        <w:rPr>
          <w:rFonts w:cs="Times New Roman"/>
        </w:rPr>
      </w:pPr>
      <w:bookmarkStart w:name="_Toc1732037333" w:id="32"/>
      <w:bookmarkStart w:name="_Toc1604857182" w:id="33"/>
      <w:r>
        <w:rPr>
          <w:b w:val="0"/>
          <w:bCs w:val="0"/>
        </w:rPr>
        <w:t>LOGIN</w:t>
      </w:r>
      <w:r w:rsidR="6912E018">
        <w:br/>
      </w:r>
      <w:r w:rsidR="6912E018">
        <w:br/>
      </w:r>
      <w:r w:rsidR="204B1915">
        <w:rPr>
          <w:b w:val="0"/>
          <w:bCs w:val="0"/>
        </w:rPr>
        <w:t>Página de login, solicitando usuário e senha</w:t>
      </w:r>
      <w:r w:rsidR="71365A58">
        <w:rPr>
          <w:b w:val="0"/>
          <w:bCs w:val="0"/>
        </w:rPr>
        <w:t>.</w:t>
      </w:r>
      <w:bookmarkEnd w:id="32"/>
      <w:bookmarkEnd w:id="33"/>
    </w:p>
    <w:p w:rsidR="157B0A33" w:rsidP="157B0A33" w:rsidRDefault="157B0A33" w14:paraId="089588E9" w14:textId="34CD39DF">
      <w:pPr>
        <w:pStyle w:val="Ttulo2"/>
        <w:tabs>
          <w:tab w:val="left" w:pos="463"/>
        </w:tabs>
        <w:spacing w:line="360" w:lineRule="auto"/>
        <w:ind w:left="284" w:right="53"/>
        <w:jc w:val="both"/>
        <w:rPr>
          <w:rFonts w:cs="Times New Roman"/>
        </w:rPr>
      </w:pPr>
      <w:bookmarkStart w:name="_Toc82561103" w:id="34"/>
      <w:bookmarkStart w:name="_Toc1542547135" w:id="35"/>
      <w:r>
        <w:br/>
      </w:r>
      <w:r w:rsidR="3844CA18">
        <w:rPr>
          <w:noProof/>
        </w:rPr>
        <w:drawing>
          <wp:inline distT="0" distB="0" distL="0" distR="0" wp14:anchorId="35FCAFFD" wp14:editId="39167F68">
            <wp:extent cx="4678710" cy="2123631"/>
            <wp:effectExtent l="0" t="0" r="0" b="0"/>
            <wp:docPr id="484100867" name="Imagem 4841008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8710" cy="2123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4"/>
      <w:bookmarkEnd w:id="35"/>
    </w:p>
    <w:p w:rsidR="157B0A33" w:rsidP="157B0A33" w:rsidRDefault="157B0A33" w14:paraId="01242C60" w14:textId="35176515">
      <w:pPr>
        <w:pStyle w:val="Ttulo2"/>
        <w:jc w:val="both"/>
      </w:pPr>
    </w:p>
    <w:p w:rsidR="253CE8D7" w:rsidP="157B0A33" w:rsidRDefault="16B4AFCC" w14:paraId="2564E214" w14:textId="4ACBC753">
      <w:pPr>
        <w:pStyle w:val="Ttulo2"/>
        <w:numPr>
          <w:ilvl w:val="1"/>
          <w:numId w:val="5"/>
        </w:numPr>
        <w:tabs>
          <w:tab w:val="left" w:pos="463"/>
        </w:tabs>
        <w:spacing w:line="360" w:lineRule="auto"/>
        <w:ind w:left="462" w:right="53" w:hanging="178"/>
        <w:jc w:val="both"/>
        <w:rPr>
          <w:rFonts w:cs="Times New Roman"/>
          <w:b w:val="0"/>
          <w:bCs w:val="0"/>
        </w:rPr>
      </w:pPr>
      <w:bookmarkStart w:name="_Toc229185172" w:id="36"/>
      <w:bookmarkStart w:name="_Toc1124343497" w:id="37"/>
      <w:r w:rsidRPr="3EB1B2D6">
        <w:rPr>
          <w:rFonts w:cs="Times New Roman"/>
          <w:b w:val="0"/>
          <w:bCs w:val="0"/>
        </w:rPr>
        <w:t>CADASTRO</w:t>
      </w:r>
      <w:bookmarkEnd w:id="36"/>
      <w:bookmarkEnd w:id="37"/>
    </w:p>
    <w:p w:rsidR="157B0A33" w:rsidP="157B0A33" w:rsidRDefault="157B0A33" w14:paraId="2178797A" w14:textId="46670453">
      <w:pPr>
        <w:pStyle w:val="Ttulo2"/>
        <w:tabs>
          <w:tab w:val="left" w:pos="463"/>
        </w:tabs>
        <w:spacing w:line="360" w:lineRule="auto"/>
        <w:ind w:left="284" w:right="53"/>
        <w:jc w:val="both"/>
        <w:rPr>
          <w:rFonts w:cs="Times New Roman"/>
        </w:rPr>
      </w:pPr>
      <w:bookmarkStart w:name="_Toc580077591" w:id="38"/>
      <w:bookmarkStart w:name="_Toc1977902001" w:id="39"/>
      <w:r>
        <w:br/>
      </w:r>
      <w:r w:rsidRPr="3EB1B2D6" w:rsidR="68FA2E4E">
        <w:rPr>
          <w:rFonts w:cs="Times New Roman"/>
          <w:b w:val="0"/>
          <w:bCs w:val="0"/>
        </w:rPr>
        <w:t>Solicita login(usuário), senha e confirmação da senha.</w:t>
      </w:r>
      <w:r>
        <w:br/>
      </w:r>
      <w:bookmarkEnd w:id="38"/>
      <w:bookmarkEnd w:id="39"/>
    </w:p>
    <w:p w:rsidR="21C387D0" w:rsidP="157B0A33" w:rsidRDefault="21C387D0" w14:paraId="2665198C" w14:textId="55512AEC">
      <w:pPr>
        <w:pStyle w:val="Ttulo2"/>
        <w:tabs>
          <w:tab w:val="left" w:pos="463"/>
        </w:tabs>
        <w:spacing w:line="360" w:lineRule="auto"/>
        <w:ind w:left="462" w:right="53" w:hanging="178"/>
        <w:jc w:val="both"/>
        <w:rPr>
          <w:rFonts w:cs="Times New Roman"/>
        </w:rPr>
      </w:pPr>
      <w:r>
        <w:rPr>
          <w:noProof/>
        </w:rPr>
        <w:drawing>
          <wp:inline distT="0" distB="0" distL="0" distR="0" wp14:anchorId="3483C7EB" wp14:editId="6E98770F">
            <wp:extent cx="4813250" cy="2143125"/>
            <wp:effectExtent l="0" t="0" r="0" b="0"/>
            <wp:docPr id="236627682" name="Imagem 2366276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3250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A357B8" w:rsidR="00640BF7" w:rsidP="157B0A33" w:rsidRDefault="00640BF7" w14:paraId="0EC40044" w14:textId="77777777">
      <w:pPr>
        <w:pStyle w:val="Corpodetexto"/>
        <w:spacing w:before="139"/>
        <w:ind w:left="708" w:right="53"/>
        <w:jc w:val="both"/>
      </w:pPr>
    </w:p>
    <w:p w:rsidR="004567EC" w:rsidP="004567EC" w:rsidRDefault="004567EC" w14:paraId="4E3918CE" w14:textId="104AF33E">
      <w:pPr>
        <w:rPr>
          <w:rFonts w:ascii="Times New Roman" w:hAnsi="Times New Roman" w:eastAsia="Times New Roman" w:cs="Times New Roman"/>
          <w:b/>
          <w:bCs/>
          <w:sz w:val="20"/>
          <w:szCs w:val="20"/>
        </w:rPr>
      </w:pPr>
      <w:bookmarkStart w:name="_bookmark8" w:id="40"/>
      <w:bookmarkEnd w:id="40"/>
    </w:p>
    <w:p w:rsidR="00640BF7" w:rsidRDefault="00640BF7" w14:paraId="26625064" w14:textId="24B2CF04">
      <w:pPr>
        <w:widowControl/>
        <w:spacing w:after="160"/>
        <w:rPr>
          <w:rFonts w:ascii="Times New Roman" w:hAnsi="Times New Roman" w:eastAsia="Times New Roman" w:cs="Times New Roman"/>
          <w:b/>
          <w:bCs/>
          <w:sz w:val="20"/>
          <w:szCs w:val="20"/>
        </w:rPr>
      </w:pPr>
      <w:r w:rsidRPr="157B0A33">
        <w:rPr>
          <w:rFonts w:ascii="Times New Roman" w:hAnsi="Times New Roman" w:eastAsia="Times New Roman" w:cs="Times New Roman"/>
          <w:b/>
          <w:bCs/>
          <w:sz w:val="20"/>
          <w:szCs w:val="20"/>
        </w:rPr>
        <w:br w:type="page"/>
      </w:r>
    </w:p>
    <w:p w:rsidRPr="00A357B8" w:rsidR="00640BF7" w:rsidP="004567EC" w:rsidRDefault="00640BF7" w14:paraId="7ABC9940" w14:textId="77777777">
      <w:pPr>
        <w:rPr>
          <w:rFonts w:ascii="Times New Roman" w:hAnsi="Times New Roman" w:eastAsia="Times New Roman" w:cs="Times New Roman"/>
          <w:b/>
          <w:bCs/>
          <w:sz w:val="20"/>
          <w:szCs w:val="20"/>
        </w:rPr>
      </w:pPr>
    </w:p>
    <w:p w:rsidR="002E59FF" w:rsidP="157B0A33" w:rsidRDefault="445C9609" w14:paraId="6FE9CE52" w14:textId="2F3D2272">
      <w:pPr>
        <w:pStyle w:val="Corpodetexto"/>
        <w:tabs>
          <w:tab w:val="left" w:pos="522"/>
        </w:tabs>
        <w:spacing w:line="360" w:lineRule="auto"/>
        <w:jc w:val="both"/>
      </w:pPr>
      <w:bookmarkStart w:name="_bookmark20" w:id="41"/>
      <w:bookmarkEnd w:id="41"/>
      <w:r>
        <w:t>CONCLUSÃO</w:t>
      </w:r>
    </w:p>
    <w:p w:rsidR="157B0A33" w:rsidP="157B0A33" w:rsidRDefault="157B0A33" w14:paraId="51390BE3" w14:textId="497896E0">
      <w:pPr>
        <w:pStyle w:val="Corpodetexto"/>
        <w:tabs>
          <w:tab w:val="left" w:pos="522"/>
        </w:tabs>
        <w:spacing w:line="360" w:lineRule="auto"/>
        <w:jc w:val="both"/>
      </w:pPr>
    </w:p>
    <w:p w:rsidR="0482B23B" w:rsidP="157B0A33" w:rsidRDefault="6F34C53E" w14:paraId="4097D506" w14:textId="2AD41A77">
      <w:pPr>
        <w:pStyle w:val="Corpodetexto"/>
        <w:spacing w:before="0" w:line="360" w:lineRule="auto"/>
        <w:ind w:right="110" w:firstLine="707"/>
        <w:jc w:val="both"/>
      </w:pPr>
      <w:r w:rsidRPr="3EB1B2D6">
        <w:rPr>
          <w:rFonts w:cs="Times New Roman"/>
          <w:color w:val="000000" w:themeColor="text1"/>
        </w:rPr>
        <w:t>O desenvolvimento deste projeto resultou na criação de um website para o Aconchego dos Bigodes Cat Café, um estabelecimento fictício que une cafeteria com o incentivo à adoção de gatos domésticos. A partir das tecnologias HTML5, CSS, JavaScript e PHP, foi possível estruturar uma página que divulga serviços alimentícios</w:t>
      </w:r>
      <w:r w:rsidRPr="3EB1B2D6" w:rsidR="301432AA">
        <w:rPr>
          <w:rFonts w:cs="Times New Roman"/>
          <w:color w:val="000000" w:themeColor="text1"/>
        </w:rPr>
        <w:t xml:space="preserve"> e</w:t>
      </w:r>
      <w:r w:rsidRPr="3EB1B2D6">
        <w:rPr>
          <w:rFonts w:cs="Times New Roman"/>
          <w:color w:val="000000" w:themeColor="text1"/>
        </w:rPr>
        <w:t xml:space="preserve"> também promove a conscientização sobre a adoção responsável de animais. O site conta com funcionalidades de fácil navegação. </w:t>
      </w:r>
    </w:p>
    <w:p w:rsidR="0482B23B" w:rsidP="157B0A33" w:rsidRDefault="6F34C53E" w14:paraId="21E1EA61" w14:textId="517EED3A">
      <w:pPr>
        <w:pStyle w:val="Corpodetexto"/>
        <w:spacing w:before="0" w:line="360" w:lineRule="auto"/>
        <w:ind w:right="110" w:firstLine="707"/>
        <w:jc w:val="both"/>
      </w:pPr>
      <w:r w:rsidRPr="3EB1B2D6">
        <w:rPr>
          <w:rFonts w:cs="Times New Roman"/>
          <w:color w:val="000000" w:themeColor="text1"/>
        </w:rPr>
        <w:t xml:space="preserve">Do ponto de vista acadêmico, o projeto proporcionou um aprendizado significativo sobre o uso das linguagens de marcação e estilização, permitiu estruturar o conteúdo do site de maneira lógica e acessível, para a criação de um design atrativo e responsivo.  Dessa forma, o projeto contribuiu não apenas para a criação de uma solução digital, mas também para o desenvolvimento de habilidades essenciais em desenvolvimento web.  </w:t>
      </w:r>
      <w:r w:rsidRPr="3EB1B2D6">
        <w:t xml:space="preserve"> </w:t>
      </w:r>
    </w:p>
    <w:p w:rsidR="157B0A33" w:rsidP="157B0A33" w:rsidRDefault="157B0A33" w14:paraId="3A606EAA" w14:textId="7DC166F2">
      <w:pPr>
        <w:pStyle w:val="Corpodetexto"/>
        <w:tabs>
          <w:tab w:val="left" w:pos="1956"/>
        </w:tabs>
        <w:spacing w:line="360" w:lineRule="auto"/>
      </w:pPr>
    </w:p>
    <w:p w:rsidR="157B0A33" w:rsidP="157B0A33" w:rsidRDefault="157B0A33" w14:paraId="5060F278" w14:textId="16F791C6">
      <w:pPr>
        <w:pStyle w:val="Corpodetexto"/>
        <w:tabs>
          <w:tab w:val="left" w:pos="1956"/>
        </w:tabs>
        <w:spacing w:line="360" w:lineRule="auto"/>
        <w:ind w:right="111" w:firstLine="360"/>
        <w:jc w:val="both"/>
      </w:pPr>
    </w:p>
    <w:p w:rsidRPr="00C779B2" w:rsidR="00B43CAF" w:rsidP="003E5B82" w:rsidRDefault="00B43CAF" w14:paraId="0F507B12" w14:textId="2F6BA5A9">
      <w:pPr>
        <w:pStyle w:val="Corpodetexto"/>
        <w:spacing w:line="360" w:lineRule="auto"/>
        <w:ind w:right="111" w:firstLine="360"/>
        <w:jc w:val="both"/>
      </w:pPr>
      <w:r>
        <w:br w:type="page"/>
      </w:r>
    </w:p>
    <w:p w:rsidR="002635FF" w:rsidP="3EB1B2D6" w:rsidRDefault="325F0D14" w14:paraId="22E926F9" w14:textId="0E5C4384">
      <w:pPr>
        <w:pStyle w:val="Ttulo1"/>
        <w:tabs>
          <w:tab w:val="left" w:pos="522"/>
        </w:tabs>
        <w:spacing w:line="240" w:lineRule="auto"/>
        <w:ind w:left="101" w:right="53"/>
        <w:rPr>
          <w:rFonts w:cs="Times New Roman"/>
          <w:color w:val="000000" w:themeColor="text1"/>
        </w:rPr>
      </w:pPr>
      <w:bookmarkStart w:name="_Toc1030414445" w:id="42"/>
      <w:bookmarkStart w:name="_Toc1302746593" w:id="43"/>
      <w:r w:rsidRPr="3EB1B2D6">
        <w:rPr>
          <w:rFonts w:cs="Times New Roman"/>
          <w:b w:val="0"/>
          <w:bCs w:val="0"/>
          <w:color w:val="000000" w:themeColor="text1"/>
        </w:rPr>
        <w:t>REFERÊNCIAS</w:t>
      </w:r>
      <w:bookmarkEnd w:id="42"/>
      <w:bookmarkEnd w:id="43"/>
    </w:p>
    <w:p w:rsidR="002635FF" w:rsidP="157B0A33" w:rsidRDefault="002635FF" w14:paraId="2A45F4FD" w14:textId="59560A96">
      <w:pPr>
        <w:spacing w:before="137" w:line="360" w:lineRule="auto"/>
        <w:ind w:left="102" w:right="111"/>
        <w:jc w:val="both"/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</w:pPr>
    </w:p>
    <w:p w:rsidR="002635FF" w:rsidP="157B0A33" w:rsidRDefault="66258D1A" w14:paraId="56A078AD" w14:textId="5D9EB42E">
      <w:pPr>
        <w:pStyle w:val="Corpodetexto"/>
        <w:jc w:val="both"/>
        <w:rPr>
          <w:rFonts w:cs="Times New Roman"/>
        </w:rPr>
      </w:pPr>
      <w:r w:rsidRPr="157B0A33">
        <w:t>NORMAS ABNT. Normas para elaboração de trabalhos acadêmicos. Disponível em: &lt;https://www.normasabnt.org/&gt;. Acesso em: 28 mai. 2024.</w:t>
      </w:r>
    </w:p>
    <w:p w:rsidR="002635FF" w:rsidP="157B0A33" w:rsidRDefault="66258D1A" w14:paraId="400F4534" w14:textId="76702DF6">
      <w:pPr>
        <w:pStyle w:val="Corpodetexto"/>
        <w:spacing w:line="360" w:lineRule="auto"/>
        <w:jc w:val="both"/>
        <w:rPr>
          <w:rFonts w:cs="Times New Roman"/>
        </w:rPr>
      </w:pPr>
      <w:r w:rsidRPr="157B0A33">
        <w:t>Imagem Gato “Adopt Me”. Disponível em:</w:t>
      </w:r>
    </w:p>
    <w:p w:rsidR="002635FF" w:rsidP="157B0A33" w:rsidRDefault="66258D1A" w14:paraId="7A75F820" w14:textId="61C953B0">
      <w:pPr>
        <w:pStyle w:val="Corpodetexto"/>
        <w:spacing w:line="360" w:lineRule="auto"/>
        <w:jc w:val="both"/>
        <w:rPr>
          <w:rFonts w:cs="Times New Roman"/>
        </w:rPr>
      </w:pPr>
      <w:r w:rsidRPr="157B0A33">
        <w:t>&lt;</w:t>
      </w:r>
      <w:hyperlink r:id="rId22">
        <w:r w:rsidRPr="157B0A33">
          <w:rPr>
            <w:rStyle w:val="Hyperlink"/>
            <w:color w:val="auto"/>
            <w:u w:val="none"/>
          </w:rPr>
          <w:t>https://myloview.com.br/poster-adote-me-nao-compre-silhueta-triste-da-cara-do-gato-branco-no-82E67CC</w:t>
        </w:r>
      </w:hyperlink>
      <w:r w:rsidRPr="157B0A33">
        <w:t>&gt;.</w:t>
      </w:r>
      <w:r w:rsidRPr="157B0A33" w:rsidR="0F53E2DE">
        <w:t xml:space="preserve"> </w:t>
      </w:r>
      <w:r w:rsidRPr="157B0A33">
        <w:t>Acesso em 19.09.2024.</w:t>
      </w:r>
    </w:p>
    <w:p w:rsidR="002635FF" w:rsidP="157B0A33" w:rsidRDefault="66258D1A" w14:paraId="76BE66B5" w14:textId="31821249">
      <w:pPr>
        <w:pStyle w:val="Corpodetexto"/>
        <w:spacing w:line="360" w:lineRule="auto"/>
        <w:jc w:val="both"/>
        <w:rPr>
          <w:rFonts w:cs="Times New Roman"/>
        </w:rPr>
      </w:pPr>
      <w:r w:rsidRPr="157B0A33">
        <w:t xml:space="preserve">Stack Overflow em Português. </w:t>
      </w:r>
      <w:hyperlink r:id="rId23">
        <w:r w:rsidRPr="157B0A33">
          <w:rPr>
            <w:rStyle w:val="Hyperlink"/>
            <w:color w:val="auto"/>
            <w:u w:val="none"/>
          </w:rPr>
          <w:t>DDD + TELEFONE CSS</w:t>
        </w:r>
      </w:hyperlink>
      <w:r w:rsidRPr="157B0A33">
        <w:t>. Disponível em:</w:t>
      </w:r>
    </w:p>
    <w:p w:rsidR="002635FF" w:rsidP="157B0A33" w:rsidRDefault="66258D1A" w14:paraId="33C930E2" w14:textId="4EE95261">
      <w:pPr>
        <w:pStyle w:val="Corpodetexto"/>
        <w:spacing w:line="360" w:lineRule="auto"/>
        <w:jc w:val="both"/>
        <w:rPr>
          <w:rFonts w:cs="Times New Roman"/>
        </w:rPr>
      </w:pPr>
      <w:r w:rsidRPr="157B0A33">
        <w:t>&lt;https://pt.stackoverflow.com/questions/401673/ddd-telefone-css&gt;.</w:t>
      </w:r>
      <w:r w:rsidRPr="157B0A33" w:rsidR="29B0A762">
        <w:t xml:space="preserve"> </w:t>
      </w:r>
      <w:r w:rsidRPr="157B0A33">
        <w:t>Acesso em 19.09.2024</w:t>
      </w:r>
    </w:p>
    <w:p w:rsidR="002635FF" w:rsidP="157B0A33" w:rsidRDefault="66258D1A" w14:paraId="3CCF93D9" w14:textId="711ADF12">
      <w:pPr>
        <w:pStyle w:val="Corpodetexto"/>
        <w:spacing w:line="360" w:lineRule="auto"/>
        <w:jc w:val="both"/>
        <w:rPr>
          <w:rFonts w:cs="Times New Roman"/>
        </w:rPr>
      </w:pPr>
      <w:r w:rsidRPr="157B0A33">
        <w:t xml:space="preserve">HTML Tutorial. Disponível em: </w:t>
      </w:r>
    </w:p>
    <w:p w:rsidR="002635FF" w:rsidP="157B0A33" w:rsidRDefault="66258D1A" w14:paraId="23FE9061" w14:textId="48BE1B64">
      <w:pPr>
        <w:pStyle w:val="Corpodetexto"/>
        <w:spacing w:line="360" w:lineRule="auto"/>
        <w:jc w:val="both"/>
        <w:rPr>
          <w:rFonts w:cs="Times New Roman"/>
        </w:rPr>
      </w:pPr>
      <w:r w:rsidRPr="157B0A33">
        <w:t>&lt;</w:t>
      </w:r>
      <w:hyperlink r:id="rId24">
        <w:r w:rsidRPr="157B0A33">
          <w:rPr>
            <w:rStyle w:val="Hyperlink"/>
            <w:color w:val="auto"/>
            <w:u w:val="none"/>
          </w:rPr>
          <w:t>https://www.w3schools.com/html/</w:t>
        </w:r>
      </w:hyperlink>
      <w:r w:rsidRPr="157B0A33">
        <w:t>&gt;. Acesso em 29/09/2024</w:t>
      </w:r>
    </w:p>
    <w:p w:rsidR="002635FF" w:rsidP="157B0A33" w:rsidRDefault="66258D1A" w14:paraId="387E59F6" w14:textId="45E19234">
      <w:pPr>
        <w:pStyle w:val="Corpodetexto"/>
        <w:spacing w:line="360" w:lineRule="auto"/>
        <w:jc w:val="both"/>
        <w:rPr>
          <w:rFonts w:cs="Times New Roman"/>
        </w:rPr>
      </w:pPr>
      <w:r w:rsidRPr="157B0A33">
        <w:t>HTML: HyperText Markup Language Disponível em:</w:t>
      </w:r>
    </w:p>
    <w:p w:rsidR="002635FF" w:rsidP="157B0A33" w:rsidRDefault="66258D1A" w14:paraId="27FD275F" w14:textId="22C86FB5">
      <w:pPr>
        <w:pStyle w:val="Corpodetexto"/>
        <w:spacing w:line="360" w:lineRule="auto"/>
        <w:jc w:val="both"/>
        <w:rPr>
          <w:rFonts w:cs="Times New Roman"/>
        </w:rPr>
      </w:pPr>
      <w:r w:rsidRPr="157B0A33">
        <w:t>&lt;https://developer.mozilla.org/en-US/docs/Web/HTML&gt;. Acesso em:28/09/2024</w:t>
      </w:r>
    </w:p>
    <w:p w:rsidR="002635FF" w:rsidP="157B0A33" w:rsidRDefault="66258D1A" w14:paraId="3E42CE3A" w14:textId="43C28651">
      <w:pPr>
        <w:pStyle w:val="Corpodetexto"/>
        <w:spacing w:line="360" w:lineRule="auto"/>
        <w:jc w:val="both"/>
        <w:rPr>
          <w:rFonts w:cs="Times New Roman"/>
        </w:rPr>
      </w:pPr>
      <w:r w:rsidRPr="157B0A33">
        <w:t>JavaScript  Disponível em:</w:t>
      </w:r>
    </w:p>
    <w:p w:rsidR="002635FF" w:rsidP="157B0A33" w:rsidRDefault="66258D1A" w14:paraId="3A79B099" w14:textId="2E4928C7">
      <w:pPr>
        <w:pStyle w:val="Corpodetexto"/>
        <w:spacing w:line="360" w:lineRule="auto"/>
        <w:jc w:val="both"/>
        <w:rPr>
          <w:rFonts w:cs="Times New Roman"/>
        </w:rPr>
      </w:pPr>
      <w:r w:rsidRPr="157B0A33">
        <w:t>&lt;</w:t>
      </w:r>
      <w:hyperlink r:id="rId25">
        <w:r w:rsidRPr="157B0A33">
          <w:rPr>
            <w:rStyle w:val="Hyperlink"/>
            <w:color w:val="auto"/>
            <w:u w:val="none"/>
          </w:rPr>
          <w:t>https://developer.mozilla.org/pt-BR/docs/Web/JavaScript</w:t>
        </w:r>
      </w:hyperlink>
      <w:r w:rsidRPr="157B0A33">
        <w:t>&gt;. Acesso em:30/09/2024</w:t>
      </w:r>
    </w:p>
    <w:p w:rsidR="002635FF" w:rsidP="157B0A33" w:rsidRDefault="73FA38B1" w14:paraId="79F91A5D" w14:textId="00CB725E">
      <w:pPr>
        <w:pStyle w:val="Corpodetexto"/>
        <w:spacing w:line="360" w:lineRule="auto"/>
        <w:jc w:val="both"/>
        <w:rPr>
          <w:rFonts w:cs="Times New Roman"/>
        </w:rPr>
      </w:pPr>
      <w:r w:rsidRPr="157B0A33">
        <w:t>Gerador de arte AI gratuito e ferramentas de AI rápidas. Disponível em:</w:t>
      </w:r>
    </w:p>
    <w:p w:rsidR="002635FF" w:rsidP="157B0A33" w:rsidRDefault="73FA38B1" w14:paraId="58DC8152" w14:textId="0709F5E8">
      <w:pPr>
        <w:pStyle w:val="Corpodetexto"/>
        <w:spacing w:line="360" w:lineRule="auto"/>
        <w:jc w:val="both"/>
      </w:pPr>
      <w:bookmarkStart w:name="_Toc1937771657" w:id="44"/>
      <w:r w:rsidRPr="157B0A33">
        <w:t>&lt;https://www.seaart.ai/pt&gt;</w:t>
      </w:r>
      <w:r w:rsidRPr="157B0A33" w:rsidR="577621DE">
        <w:t>. Acesso em:05/11/2024</w:t>
      </w:r>
      <w:bookmarkEnd w:id="44"/>
    </w:p>
    <w:p w:rsidR="002635FF" w:rsidP="157B0A33" w:rsidRDefault="333F387B" w14:paraId="6AF20D00" w14:textId="2D50DDCE">
      <w:pPr>
        <w:pStyle w:val="Corpodetexto"/>
        <w:spacing w:line="360" w:lineRule="auto"/>
        <w:jc w:val="both"/>
        <w:rPr>
          <w:rFonts w:cs="Times New Roman"/>
        </w:rPr>
      </w:pPr>
      <w:bookmarkStart w:name="_Toc2138026168" w:id="45"/>
      <w:r w:rsidRPr="157B0A33">
        <w:rPr>
          <w:rFonts w:cs="Times New Roman"/>
        </w:rPr>
        <w:t>HTML Background Images. Disponível em:</w:t>
      </w:r>
      <w:bookmarkEnd w:id="45"/>
    </w:p>
    <w:p w:rsidR="002635FF" w:rsidP="157B0A33" w:rsidRDefault="333F387B" w14:paraId="510C8936" w14:textId="5DB4B991">
      <w:pPr>
        <w:pStyle w:val="Corpodetexto"/>
        <w:spacing w:line="360" w:lineRule="auto"/>
        <w:jc w:val="both"/>
        <w:rPr>
          <w:rFonts w:cs="Times New Roman"/>
        </w:rPr>
      </w:pPr>
      <w:bookmarkStart w:name="_Toc1862918369" w:id="46"/>
      <w:r w:rsidRPr="157B0A33">
        <w:rPr>
          <w:rFonts w:cs="Times New Roman"/>
        </w:rPr>
        <w:t>&lt; https://www.w3schools.com/html/html_images_background.asp &gt;</w:t>
      </w:r>
      <w:bookmarkEnd w:id="46"/>
    </w:p>
    <w:p w:rsidR="002635FF" w:rsidP="157B0A33" w:rsidRDefault="002635FF" w14:paraId="17AEED19" w14:textId="736FDBF8">
      <w:pPr>
        <w:pStyle w:val="Corpodetexto"/>
        <w:jc w:val="both"/>
        <w:rPr>
          <w:rFonts w:cs="Times New Roman"/>
        </w:rPr>
      </w:pPr>
    </w:p>
    <w:p w:rsidRPr="00C03DED" w:rsidR="002635FF" w:rsidP="157B0A33" w:rsidRDefault="002635FF" w14:paraId="726CB234" w14:textId="77777777">
      <w:pPr>
        <w:pStyle w:val="Corpodetexto"/>
        <w:spacing w:before="0" w:line="360" w:lineRule="auto"/>
        <w:ind w:left="0" w:right="113"/>
        <w:jc w:val="both"/>
        <w:rPr>
          <w:rFonts w:cs="Times New Roman"/>
        </w:rPr>
      </w:pPr>
    </w:p>
    <w:sectPr w:rsidRPr="00C03DED" w:rsidR="002635FF" w:rsidSect="00A92976">
      <w:footerReference w:type="default" r:id="rId26"/>
      <w:pgSz w:w="11906" w:h="16838" w:orient="portrait"/>
      <w:pgMar w:top="1417" w:right="1701" w:bottom="1417" w:left="1701" w:header="708" w:footer="606" w:gutter="0"/>
      <w:pgNumType w:start="3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:rsidR="00352E40" w:rsidP="0083751B" w:rsidRDefault="00352E40" w14:paraId="774D3F0C" w14:textId="77777777">
      <w:r>
        <w:separator/>
      </w:r>
    </w:p>
  </w:endnote>
  <w:endnote w:type="continuationSeparator" w:id="0">
    <w:p w:rsidR="00352E40" w:rsidP="0083751B" w:rsidRDefault="00352E40" w14:paraId="5769A83F" w14:textId="7777777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Pr="00DC2FC7" w:rsidR="00DC2FC7" w:rsidRDefault="00DC2FC7" w14:paraId="46CFB550" w14:textId="577BD585">
    <w:pPr>
      <w:pStyle w:val="Rodap"/>
      <w:jc w:val="center"/>
      <w:rPr>
        <w:rFonts w:ascii="Times New Roman" w:hAnsi="Times New Roman" w:cs="Times New Roman"/>
        <w:sz w:val="20"/>
        <w:szCs w:val="20"/>
      </w:rPr>
    </w:pPr>
  </w:p>
  <w:p w:rsidR="00A12EEB" w:rsidRDefault="00A12EEB" w14:paraId="73F0BEA5" w14:textId="77777777">
    <w:pPr>
      <w:pStyle w:val="Rodap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1308155826"/>
      <w:docPartObj>
        <w:docPartGallery w:val="Page Numbers (Bottom of Page)"/>
        <w:docPartUnique/>
      </w:docPartObj>
    </w:sdtPr>
    <w:sdtEndPr>
      <w:rPr>
        <w:rFonts w:ascii="Times New Roman" w:hAnsi="Times New Roman" w:cs="Times New Roman"/>
        <w:sz w:val="20"/>
        <w:szCs w:val="20"/>
      </w:rPr>
    </w:sdtEndPr>
    <w:sdtContent>
      <w:p w:rsidRPr="006E5A9E" w:rsidR="006E5A9E" w:rsidP="157B0A33" w:rsidRDefault="006E5A9E" w14:paraId="3D41D80B" w14:textId="72FFC3B7">
        <w:pPr>
          <w:pStyle w:val="Rodap"/>
          <w:pBdr>
            <w:top w:val="single" w:color="auto" w:sz="4" w:space="1"/>
          </w:pBdr>
          <w:jc w:val="center"/>
          <w:rPr>
            <w:rFonts w:ascii="Times New Roman" w:hAnsi="Times New Roman" w:cs="Times New Roman"/>
            <w:sz w:val="20"/>
            <w:szCs w:val="20"/>
          </w:rPr>
        </w:pPr>
        <w:r w:rsidRPr="157B0A33">
          <w:rPr>
            <w:rFonts w:ascii="Times New Roman" w:hAnsi="Times New Roman" w:cs="Times New Roman"/>
            <w:sz w:val="20"/>
            <w:szCs w:val="20"/>
          </w:rPr>
          <w:fldChar w:fldCharType="begin"/>
        </w:r>
        <w:r w:rsidRPr="157B0A33">
          <w:rPr>
            <w:rFonts w:ascii="Times New Roman" w:hAnsi="Times New Roman" w:cs="Times New Roman"/>
            <w:sz w:val="20"/>
            <w:szCs w:val="20"/>
          </w:rPr>
          <w:instrText>PAGE   \* MERGEFORMAT</w:instrText>
        </w:r>
        <w:r w:rsidRPr="157B0A33">
          <w:rPr>
            <w:rFonts w:ascii="Times New Roman" w:hAnsi="Times New Roman" w:cs="Times New Roman"/>
            <w:sz w:val="20"/>
            <w:szCs w:val="20"/>
          </w:rPr>
          <w:fldChar w:fldCharType="separate"/>
        </w:r>
        <w:r w:rsidRPr="157B0A33" w:rsidR="157B0A33">
          <w:rPr>
            <w:rFonts w:ascii="Times New Roman" w:hAnsi="Times New Roman" w:cs="Times New Roman"/>
            <w:sz w:val="20"/>
            <w:szCs w:val="20"/>
          </w:rPr>
          <w:t>2</w:t>
        </w:r>
        <w:r w:rsidRPr="157B0A33">
          <w:rPr>
            <w:rFonts w:ascii="Times New Roman" w:hAnsi="Times New Roman" w:cs="Times New Roman"/>
            <w:sz w:val="20"/>
            <w:szCs w:val="20"/>
          </w:rPr>
          <w:fldChar w:fldCharType="end"/>
        </w:r>
      </w:p>
    </w:sdtContent>
  </w:sdt>
  <w:p w:rsidR="006E5A9E" w:rsidP="006E5A9E" w:rsidRDefault="006E5A9E" w14:paraId="73E3BF06" w14:textId="77777777">
    <w:pPr>
      <w:pStyle w:val="Rodap"/>
      <w:jc w:val="cen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956254222"/>
      <w:docPartObj>
        <w:docPartGallery w:val="Page Numbers (Bottom of Page)"/>
        <w:docPartUnique/>
      </w:docPartObj>
    </w:sdtPr>
    <w:sdtEndPr/>
    <w:sdtContent>
      <w:p w:rsidR="00375BD2" w:rsidP="157B0A33" w:rsidRDefault="00375BD2" w14:paraId="67EEDA99" w14:textId="6268A4A2">
        <w:pPr>
          <w:pStyle w:val="Rodap"/>
          <w:pBdr>
            <w:top w:val="single" w:color="auto" w:sz="4" w:space="1"/>
          </w:pBdr>
          <w:jc w:val="center"/>
        </w:pPr>
        <w:r w:rsidRPr="157B0A33">
          <w:rPr>
            <w:rFonts w:ascii="Times New Roman" w:hAnsi="Times New Roman" w:cs="Times New Roman"/>
            <w:sz w:val="20"/>
            <w:szCs w:val="20"/>
          </w:rPr>
          <w:fldChar w:fldCharType="begin"/>
        </w:r>
        <w:r w:rsidRPr="157B0A33">
          <w:rPr>
            <w:rFonts w:ascii="Times New Roman" w:hAnsi="Times New Roman" w:cs="Times New Roman"/>
            <w:sz w:val="20"/>
            <w:szCs w:val="20"/>
          </w:rPr>
          <w:instrText>PAGE   \* MERGEFORMAT</w:instrText>
        </w:r>
        <w:r w:rsidRPr="157B0A33">
          <w:rPr>
            <w:rFonts w:ascii="Times New Roman" w:hAnsi="Times New Roman" w:cs="Times New Roman"/>
            <w:sz w:val="20"/>
            <w:szCs w:val="20"/>
          </w:rPr>
          <w:fldChar w:fldCharType="separate"/>
        </w:r>
        <w:r w:rsidRPr="157B0A33" w:rsidR="157B0A33">
          <w:rPr>
            <w:rFonts w:ascii="Times New Roman" w:hAnsi="Times New Roman" w:cs="Times New Roman"/>
            <w:sz w:val="20"/>
            <w:szCs w:val="20"/>
          </w:rPr>
          <w:t>2</w:t>
        </w:r>
        <w:r w:rsidRPr="157B0A33">
          <w:rPr>
            <w:rFonts w:ascii="Times New Roman" w:hAnsi="Times New Roman" w:cs="Times New Roman"/>
            <w:sz w:val="20"/>
            <w:szCs w:val="20"/>
          </w:rPr>
          <w:fldChar w:fldCharType="end"/>
        </w:r>
      </w:p>
    </w:sdtContent>
  </w:sdt>
  <w:p w:rsidR="00375BD2" w:rsidRDefault="00375BD2" w14:paraId="546C82FC" w14:textId="77777777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:rsidR="00352E40" w:rsidP="0083751B" w:rsidRDefault="00352E40" w14:paraId="16E005AE" w14:textId="77777777">
      <w:r>
        <w:separator/>
      </w:r>
    </w:p>
  </w:footnote>
  <w:footnote w:type="continuationSeparator" w:id="0">
    <w:p w:rsidR="00352E40" w:rsidP="0083751B" w:rsidRDefault="00352E40" w14:paraId="50B42FE6" w14:textId="7777777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="00A12EEB" w:rsidRDefault="00A12EEB" w14:paraId="00E5690F" w14:textId="36A7CD99">
    <w:pPr>
      <w:spacing w:line="14" w:lineRule="auto"/>
      <w:rPr>
        <w:sz w:val="20"/>
        <w:szCs w:val="2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2565406"/>
    <w:multiLevelType w:val="multilevel"/>
    <w:tmpl w:val="F482D7FE"/>
    <w:lvl w:ilvl="0">
      <w:start w:val="3"/>
      <w:numFmt w:val="decimal"/>
      <w:lvlText w:val="%1"/>
      <w:lvlJc w:val="left"/>
      <w:pPr>
        <w:ind w:left="462" w:hanging="360"/>
      </w:pPr>
      <w:rPr>
        <w:rFonts w:hint="default"/>
      </w:rPr>
    </w:lvl>
    <w:lvl w:ilvl="1">
      <w:start w:val="6"/>
      <w:numFmt w:val="decimal"/>
      <w:lvlText w:val="%1.%2"/>
      <w:lvlJc w:val="left"/>
      <w:pPr>
        <w:ind w:left="462" w:hanging="360"/>
      </w:pPr>
      <w:rPr>
        <w:rFonts w:hint="default" w:ascii="Times New Roman" w:hAnsi="Times New Roman" w:eastAsia="Times New Roman"/>
        <w:b/>
        <w:bCs/>
        <w:color w:val="0D0D0D"/>
        <w:w w:val="100"/>
        <w:sz w:val="24"/>
        <w:szCs w:val="24"/>
      </w:rPr>
    </w:lvl>
    <w:lvl w:ilvl="2">
      <w:start w:val="1"/>
      <w:numFmt w:val="decimal"/>
      <w:lvlText w:val="%1.%2.%3"/>
      <w:lvlJc w:val="left"/>
      <w:pPr>
        <w:ind w:left="642" w:hanging="540"/>
      </w:pPr>
      <w:rPr>
        <w:rFonts w:hint="default" w:ascii="Times New Roman" w:hAnsi="Times New Roman" w:eastAsia="Times New Roman"/>
        <w:b w:val="0"/>
        <w:bCs/>
        <w:color w:val="0D0D0D"/>
        <w:w w:val="100"/>
        <w:sz w:val="24"/>
        <w:szCs w:val="24"/>
      </w:rPr>
    </w:lvl>
    <w:lvl w:ilvl="3">
      <w:start w:val="1"/>
      <w:numFmt w:val="bullet"/>
      <w:lvlText w:val="•"/>
      <w:lvlJc w:val="left"/>
      <w:pPr>
        <w:ind w:left="2561" w:hanging="540"/>
      </w:pPr>
      <w:rPr>
        <w:rFonts w:hint="default"/>
      </w:rPr>
    </w:lvl>
    <w:lvl w:ilvl="4">
      <w:start w:val="1"/>
      <w:numFmt w:val="bullet"/>
      <w:lvlText w:val="•"/>
      <w:lvlJc w:val="left"/>
      <w:pPr>
        <w:ind w:left="3522" w:hanging="540"/>
      </w:pPr>
      <w:rPr>
        <w:rFonts w:hint="default"/>
      </w:rPr>
    </w:lvl>
    <w:lvl w:ilvl="5">
      <w:start w:val="1"/>
      <w:numFmt w:val="bullet"/>
      <w:lvlText w:val="•"/>
      <w:lvlJc w:val="left"/>
      <w:pPr>
        <w:ind w:left="4482" w:hanging="540"/>
      </w:pPr>
      <w:rPr>
        <w:rFonts w:hint="default"/>
      </w:rPr>
    </w:lvl>
    <w:lvl w:ilvl="6">
      <w:start w:val="1"/>
      <w:numFmt w:val="bullet"/>
      <w:lvlText w:val="•"/>
      <w:lvlJc w:val="left"/>
      <w:pPr>
        <w:ind w:left="5443" w:hanging="540"/>
      </w:pPr>
      <w:rPr>
        <w:rFonts w:hint="default"/>
      </w:rPr>
    </w:lvl>
    <w:lvl w:ilvl="7">
      <w:start w:val="1"/>
      <w:numFmt w:val="bullet"/>
      <w:lvlText w:val="•"/>
      <w:lvlJc w:val="left"/>
      <w:pPr>
        <w:ind w:left="6404" w:hanging="540"/>
      </w:pPr>
      <w:rPr>
        <w:rFonts w:hint="default"/>
      </w:rPr>
    </w:lvl>
    <w:lvl w:ilvl="8">
      <w:start w:val="1"/>
      <w:numFmt w:val="bullet"/>
      <w:lvlText w:val="•"/>
      <w:lvlJc w:val="left"/>
      <w:pPr>
        <w:ind w:left="7364" w:hanging="540"/>
      </w:pPr>
      <w:rPr>
        <w:rFonts w:hint="default"/>
      </w:rPr>
    </w:lvl>
  </w:abstractNum>
  <w:abstractNum w:abstractNumId="1" w15:restartNumberingAfterBreak="0">
    <w:nsid w:val="03D400C3"/>
    <w:multiLevelType w:val="multilevel"/>
    <w:tmpl w:val="59AC8470"/>
    <w:lvl w:ilvl="0">
      <w:start w:val="3"/>
      <w:numFmt w:val="decimal"/>
      <w:lvlText w:val="%1"/>
      <w:lvlJc w:val="left"/>
      <w:pPr>
        <w:ind w:left="522" w:hanging="420"/>
      </w:pPr>
      <w:rPr>
        <w:rFonts w:hint="default"/>
        <w:b w:val="0"/>
        <w:bCs/>
      </w:rPr>
    </w:lvl>
    <w:lvl w:ilvl="1">
      <w:start w:val="3"/>
      <w:numFmt w:val="decimal"/>
      <w:lvlText w:val="%2.5.1"/>
      <w:lvlJc w:val="left"/>
      <w:pPr>
        <w:ind w:left="522" w:hanging="420"/>
      </w:pPr>
      <w:rPr>
        <w:rFonts w:hint="default" w:ascii="Times New Roman" w:hAnsi="Times New Roman"/>
        <w:b w:val="0"/>
        <w:bCs/>
        <w:i w:val="0"/>
        <w:caps w:val="0"/>
        <w:strike w:val="0"/>
        <w:dstrike w:val="0"/>
        <w:vanish w:val="0"/>
        <w:w w:val="100"/>
        <w:sz w:val="24"/>
        <w:vertAlign w:val="baseline"/>
      </w:rPr>
    </w:lvl>
    <w:lvl w:ilvl="2">
      <w:start w:val="1"/>
      <w:numFmt w:val="bullet"/>
      <w:lvlText w:val=""/>
      <w:lvlJc w:val="left"/>
      <w:pPr>
        <w:ind w:left="810" w:hanging="360"/>
      </w:pPr>
      <w:rPr>
        <w:rFonts w:hint="default" w:ascii="Symbol" w:hAnsi="Symbol" w:eastAsia="Symbol"/>
        <w:w w:val="100"/>
        <w:sz w:val="24"/>
        <w:szCs w:val="24"/>
      </w:rPr>
    </w:lvl>
    <w:lvl w:ilvl="3">
      <w:start w:val="1"/>
      <w:numFmt w:val="bullet"/>
      <w:lvlText w:val="•"/>
      <w:lvlJc w:val="left"/>
      <w:pPr>
        <w:ind w:left="2701" w:hanging="360"/>
      </w:pPr>
      <w:rPr>
        <w:rFonts w:hint="default"/>
      </w:rPr>
    </w:lvl>
    <w:lvl w:ilvl="4">
      <w:start w:val="1"/>
      <w:numFmt w:val="bullet"/>
      <w:lvlText w:val="•"/>
      <w:lvlJc w:val="left"/>
      <w:pPr>
        <w:ind w:left="3642" w:hanging="360"/>
      </w:pPr>
      <w:rPr>
        <w:rFonts w:hint="default"/>
      </w:rPr>
    </w:lvl>
    <w:lvl w:ilvl="5">
      <w:start w:val="1"/>
      <w:numFmt w:val="bullet"/>
      <w:lvlText w:val="•"/>
      <w:lvlJc w:val="left"/>
      <w:pPr>
        <w:ind w:left="4582" w:hanging="360"/>
      </w:pPr>
      <w:rPr>
        <w:rFonts w:hint="default"/>
      </w:rPr>
    </w:lvl>
    <w:lvl w:ilvl="6">
      <w:start w:val="1"/>
      <w:numFmt w:val="bullet"/>
      <w:lvlText w:val="•"/>
      <w:lvlJc w:val="left"/>
      <w:pPr>
        <w:ind w:left="5523" w:hanging="360"/>
      </w:pPr>
      <w:rPr>
        <w:rFonts w:hint="default"/>
      </w:rPr>
    </w:lvl>
    <w:lvl w:ilvl="7">
      <w:start w:val="1"/>
      <w:numFmt w:val="bullet"/>
      <w:lvlText w:val="•"/>
      <w:lvlJc w:val="left"/>
      <w:pPr>
        <w:ind w:left="6464" w:hanging="360"/>
      </w:pPr>
      <w:rPr>
        <w:rFonts w:hint="default"/>
      </w:rPr>
    </w:lvl>
    <w:lvl w:ilvl="8">
      <w:start w:val="1"/>
      <w:numFmt w:val="bullet"/>
      <w:lvlText w:val="•"/>
      <w:lvlJc w:val="left"/>
      <w:pPr>
        <w:ind w:left="7404" w:hanging="360"/>
      </w:pPr>
      <w:rPr>
        <w:rFonts w:hint="default"/>
      </w:rPr>
    </w:lvl>
  </w:abstractNum>
  <w:abstractNum w:abstractNumId="2" w15:restartNumberingAfterBreak="0">
    <w:nsid w:val="16E7608E"/>
    <w:multiLevelType w:val="multilevel"/>
    <w:tmpl w:val="FC0CEDF4"/>
    <w:lvl w:ilvl="0">
      <w:start w:val="1"/>
      <w:numFmt w:val="decimal"/>
      <w:lvlText w:val="%1.1"/>
      <w:lvlJc w:val="left"/>
      <w:pPr>
        <w:ind w:left="1248" w:hanging="540"/>
      </w:pPr>
      <w:rPr>
        <w:rFonts w:hint="default" w:ascii="Times New Roman" w:hAnsi="Times New Roman"/>
        <w:b w:val="0"/>
        <w:i w:val="0"/>
        <w:caps w:val="0"/>
        <w:strike w:val="0"/>
        <w:dstrike w:val="0"/>
        <w:vanish w:val="0"/>
        <w:sz w:val="24"/>
        <w:vertAlign w:val="baseline"/>
      </w:rPr>
    </w:lvl>
    <w:lvl w:ilvl="1">
      <w:start w:val="1"/>
      <w:numFmt w:val="decimal"/>
      <w:lvlText w:val="%1.%2"/>
      <w:lvlJc w:val="left"/>
      <w:pPr>
        <w:ind w:left="1248" w:hanging="54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248" w:hanging="540"/>
      </w:pPr>
      <w:rPr>
        <w:rFonts w:hint="default" w:ascii="Times New Roman" w:hAnsi="Times New Roman" w:eastAsia="Times New Roman"/>
        <w:b w:val="0"/>
        <w:bCs/>
        <w:color w:val="0D0D0D"/>
        <w:w w:val="100"/>
        <w:sz w:val="24"/>
        <w:szCs w:val="24"/>
      </w:rPr>
    </w:lvl>
    <w:lvl w:ilvl="3">
      <w:start w:val="1"/>
      <w:numFmt w:val="bullet"/>
      <w:lvlText w:val="•"/>
      <w:lvlJc w:val="left"/>
      <w:pPr>
        <w:ind w:left="3839" w:hanging="540"/>
      </w:pPr>
      <w:rPr>
        <w:rFonts w:hint="default"/>
      </w:rPr>
    </w:lvl>
    <w:lvl w:ilvl="4">
      <w:start w:val="1"/>
      <w:numFmt w:val="bullet"/>
      <w:lvlText w:val="•"/>
      <w:lvlJc w:val="left"/>
      <w:pPr>
        <w:ind w:left="4704" w:hanging="540"/>
      </w:pPr>
      <w:rPr>
        <w:rFonts w:hint="default"/>
      </w:rPr>
    </w:lvl>
    <w:lvl w:ilvl="5">
      <w:start w:val="1"/>
      <w:numFmt w:val="bullet"/>
      <w:lvlText w:val="•"/>
      <w:lvlJc w:val="left"/>
      <w:pPr>
        <w:ind w:left="5569" w:hanging="540"/>
      </w:pPr>
      <w:rPr>
        <w:rFonts w:hint="default"/>
      </w:rPr>
    </w:lvl>
    <w:lvl w:ilvl="6">
      <w:start w:val="1"/>
      <w:numFmt w:val="bullet"/>
      <w:lvlText w:val="•"/>
      <w:lvlJc w:val="left"/>
      <w:pPr>
        <w:ind w:left="6433" w:hanging="540"/>
      </w:pPr>
      <w:rPr>
        <w:rFonts w:hint="default"/>
      </w:rPr>
    </w:lvl>
    <w:lvl w:ilvl="7">
      <w:start w:val="1"/>
      <w:numFmt w:val="bullet"/>
      <w:lvlText w:val="•"/>
      <w:lvlJc w:val="left"/>
      <w:pPr>
        <w:ind w:left="7298" w:hanging="540"/>
      </w:pPr>
      <w:rPr>
        <w:rFonts w:hint="default"/>
      </w:rPr>
    </w:lvl>
    <w:lvl w:ilvl="8">
      <w:start w:val="1"/>
      <w:numFmt w:val="bullet"/>
      <w:lvlText w:val="•"/>
      <w:lvlJc w:val="left"/>
      <w:pPr>
        <w:ind w:left="8163" w:hanging="540"/>
      </w:pPr>
      <w:rPr>
        <w:rFonts w:hint="default"/>
      </w:rPr>
    </w:lvl>
  </w:abstractNum>
  <w:abstractNum w:abstractNumId="3" w15:restartNumberingAfterBreak="0">
    <w:nsid w:val="202F5789"/>
    <w:multiLevelType w:val="multilevel"/>
    <w:tmpl w:val="BC14F684"/>
    <w:lvl w:ilvl="0">
      <w:start w:val="1"/>
      <w:numFmt w:val="decimal"/>
      <w:lvlText w:val="%1.5.1"/>
      <w:lvlJc w:val="left"/>
      <w:pPr>
        <w:ind w:left="1248" w:hanging="540"/>
      </w:pPr>
      <w:rPr>
        <w:rFonts w:hint="default" w:ascii="Times New Roman" w:hAnsi="Times New Roman"/>
        <w:b w:val="0"/>
        <w:i w:val="0"/>
        <w:caps w:val="0"/>
        <w:strike w:val="0"/>
        <w:dstrike w:val="0"/>
        <w:vanish w:val="0"/>
        <w:sz w:val="24"/>
        <w:vertAlign w:val="baseline"/>
      </w:rPr>
    </w:lvl>
    <w:lvl w:ilvl="1">
      <w:start w:val="1"/>
      <w:numFmt w:val="decimal"/>
      <w:lvlText w:val="%1.%2"/>
      <w:lvlJc w:val="left"/>
      <w:pPr>
        <w:ind w:left="1248" w:hanging="54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248" w:hanging="540"/>
      </w:pPr>
      <w:rPr>
        <w:rFonts w:hint="default" w:ascii="Times New Roman" w:hAnsi="Times New Roman" w:eastAsia="Times New Roman"/>
        <w:b w:val="0"/>
        <w:bCs/>
        <w:color w:val="0D0D0D"/>
        <w:w w:val="100"/>
        <w:sz w:val="24"/>
        <w:szCs w:val="24"/>
      </w:rPr>
    </w:lvl>
    <w:lvl w:ilvl="3">
      <w:start w:val="1"/>
      <w:numFmt w:val="bullet"/>
      <w:lvlText w:val="•"/>
      <w:lvlJc w:val="left"/>
      <w:pPr>
        <w:ind w:left="3839" w:hanging="540"/>
      </w:pPr>
      <w:rPr>
        <w:rFonts w:hint="default"/>
      </w:rPr>
    </w:lvl>
    <w:lvl w:ilvl="4">
      <w:start w:val="1"/>
      <w:numFmt w:val="bullet"/>
      <w:lvlText w:val="•"/>
      <w:lvlJc w:val="left"/>
      <w:pPr>
        <w:ind w:left="4704" w:hanging="540"/>
      </w:pPr>
      <w:rPr>
        <w:rFonts w:hint="default"/>
      </w:rPr>
    </w:lvl>
    <w:lvl w:ilvl="5">
      <w:start w:val="1"/>
      <w:numFmt w:val="bullet"/>
      <w:lvlText w:val="•"/>
      <w:lvlJc w:val="left"/>
      <w:pPr>
        <w:ind w:left="5569" w:hanging="540"/>
      </w:pPr>
      <w:rPr>
        <w:rFonts w:hint="default"/>
      </w:rPr>
    </w:lvl>
    <w:lvl w:ilvl="6">
      <w:start w:val="1"/>
      <w:numFmt w:val="bullet"/>
      <w:lvlText w:val="•"/>
      <w:lvlJc w:val="left"/>
      <w:pPr>
        <w:ind w:left="6433" w:hanging="540"/>
      </w:pPr>
      <w:rPr>
        <w:rFonts w:hint="default"/>
      </w:rPr>
    </w:lvl>
    <w:lvl w:ilvl="7">
      <w:start w:val="1"/>
      <w:numFmt w:val="bullet"/>
      <w:lvlText w:val="•"/>
      <w:lvlJc w:val="left"/>
      <w:pPr>
        <w:ind w:left="7298" w:hanging="540"/>
      </w:pPr>
      <w:rPr>
        <w:rFonts w:hint="default"/>
      </w:rPr>
    </w:lvl>
    <w:lvl w:ilvl="8">
      <w:start w:val="1"/>
      <w:numFmt w:val="bullet"/>
      <w:lvlText w:val="•"/>
      <w:lvlJc w:val="left"/>
      <w:pPr>
        <w:ind w:left="8163" w:hanging="540"/>
      </w:pPr>
      <w:rPr>
        <w:rFonts w:hint="default"/>
      </w:rPr>
    </w:lvl>
  </w:abstractNum>
  <w:abstractNum w:abstractNumId="4" w15:restartNumberingAfterBreak="0">
    <w:nsid w:val="29C774BD"/>
    <w:multiLevelType w:val="multilevel"/>
    <w:tmpl w:val="4350BB2E"/>
    <w:lvl w:ilvl="0">
      <w:start w:val="2"/>
      <w:numFmt w:val="decimal"/>
      <w:lvlText w:val="%1"/>
      <w:lvlJc w:val="left"/>
      <w:pPr>
        <w:ind w:left="642" w:hanging="54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642" w:hanging="54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642" w:hanging="540"/>
      </w:pPr>
      <w:rPr>
        <w:rFonts w:hint="default" w:ascii="Times New Roman" w:hAnsi="Times New Roman" w:eastAsia="Times New Roman"/>
        <w:b w:val="0"/>
        <w:bCs/>
        <w:color w:val="0D0D0D"/>
        <w:w w:val="100"/>
        <w:sz w:val="24"/>
        <w:szCs w:val="24"/>
      </w:rPr>
    </w:lvl>
    <w:lvl w:ilvl="3">
      <w:start w:val="1"/>
      <w:numFmt w:val="bullet"/>
      <w:lvlText w:val="•"/>
      <w:lvlJc w:val="left"/>
      <w:pPr>
        <w:ind w:left="3233" w:hanging="540"/>
      </w:pPr>
      <w:rPr>
        <w:rFonts w:hint="default"/>
      </w:rPr>
    </w:lvl>
    <w:lvl w:ilvl="4">
      <w:start w:val="1"/>
      <w:numFmt w:val="bullet"/>
      <w:lvlText w:val="•"/>
      <w:lvlJc w:val="left"/>
      <w:pPr>
        <w:ind w:left="4098" w:hanging="540"/>
      </w:pPr>
      <w:rPr>
        <w:rFonts w:hint="default"/>
      </w:rPr>
    </w:lvl>
    <w:lvl w:ilvl="5">
      <w:start w:val="1"/>
      <w:numFmt w:val="bullet"/>
      <w:lvlText w:val="•"/>
      <w:lvlJc w:val="left"/>
      <w:pPr>
        <w:ind w:left="4963" w:hanging="540"/>
      </w:pPr>
      <w:rPr>
        <w:rFonts w:hint="default"/>
      </w:rPr>
    </w:lvl>
    <w:lvl w:ilvl="6">
      <w:start w:val="1"/>
      <w:numFmt w:val="bullet"/>
      <w:lvlText w:val="•"/>
      <w:lvlJc w:val="left"/>
      <w:pPr>
        <w:ind w:left="5827" w:hanging="540"/>
      </w:pPr>
      <w:rPr>
        <w:rFonts w:hint="default"/>
      </w:rPr>
    </w:lvl>
    <w:lvl w:ilvl="7">
      <w:start w:val="1"/>
      <w:numFmt w:val="bullet"/>
      <w:lvlText w:val="•"/>
      <w:lvlJc w:val="left"/>
      <w:pPr>
        <w:ind w:left="6692" w:hanging="540"/>
      </w:pPr>
      <w:rPr>
        <w:rFonts w:hint="default"/>
      </w:rPr>
    </w:lvl>
    <w:lvl w:ilvl="8">
      <w:start w:val="1"/>
      <w:numFmt w:val="bullet"/>
      <w:lvlText w:val="•"/>
      <w:lvlJc w:val="left"/>
      <w:pPr>
        <w:ind w:left="7557" w:hanging="540"/>
      </w:pPr>
      <w:rPr>
        <w:rFonts w:hint="default"/>
      </w:rPr>
    </w:lvl>
  </w:abstractNum>
  <w:abstractNum w:abstractNumId="5" w15:restartNumberingAfterBreak="0">
    <w:nsid w:val="2E000055"/>
    <w:multiLevelType w:val="hybridMultilevel"/>
    <w:tmpl w:val="B08C89AA"/>
    <w:lvl w:ilvl="0" w:tplc="D45A3BA4">
      <w:start w:val="1"/>
      <w:numFmt w:val="decimal"/>
      <w:lvlText w:val="%1."/>
      <w:lvlJc w:val="left"/>
      <w:pPr>
        <w:ind w:left="102" w:hanging="240"/>
      </w:pPr>
      <w:rPr>
        <w:rFonts w:hint="default" w:ascii="Times New Roman" w:hAnsi="Times New Roman" w:eastAsia="Times New Roman"/>
        <w:w w:val="100"/>
        <w:sz w:val="24"/>
        <w:szCs w:val="24"/>
      </w:rPr>
    </w:lvl>
    <w:lvl w:ilvl="1" w:tplc="5808A0EC">
      <w:start w:val="1"/>
      <w:numFmt w:val="lowerLetter"/>
      <w:lvlText w:val="%2."/>
      <w:lvlJc w:val="left"/>
      <w:pPr>
        <w:ind w:left="102" w:hanging="226"/>
      </w:pPr>
      <w:rPr>
        <w:rFonts w:hint="default" w:ascii="Times New Roman" w:hAnsi="Times New Roman" w:eastAsia="Times New Roman"/>
        <w:spacing w:val="-1"/>
        <w:w w:val="100"/>
        <w:sz w:val="24"/>
        <w:szCs w:val="24"/>
      </w:rPr>
    </w:lvl>
    <w:lvl w:ilvl="2" w:tplc="0A968F7A">
      <w:start w:val="1"/>
      <w:numFmt w:val="bullet"/>
      <w:lvlText w:val="•"/>
      <w:lvlJc w:val="left"/>
      <w:pPr>
        <w:ind w:left="1937" w:hanging="226"/>
      </w:pPr>
      <w:rPr>
        <w:rFonts w:hint="default"/>
      </w:rPr>
    </w:lvl>
    <w:lvl w:ilvl="3" w:tplc="B7B42542">
      <w:start w:val="1"/>
      <w:numFmt w:val="bullet"/>
      <w:lvlText w:val="•"/>
      <w:lvlJc w:val="left"/>
      <w:pPr>
        <w:ind w:left="2855" w:hanging="226"/>
      </w:pPr>
      <w:rPr>
        <w:rFonts w:hint="default"/>
      </w:rPr>
    </w:lvl>
    <w:lvl w:ilvl="4" w:tplc="BEA67592">
      <w:start w:val="1"/>
      <w:numFmt w:val="bullet"/>
      <w:lvlText w:val="•"/>
      <w:lvlJc w:val="left"/>
      <w:pPr>
        <w:ind w:left="3774" w:hanging="226"/>
      </w:pPr>
      <w:rPr>
        <w:rFonts w:hint="default"/>
      </w:rPr>
    </w:lvl>
    <w:lvl w:ilvl="5" w:tplc="E004794E">
      <w:start w:val="1"/>
      <w:numFmt w:val="bullet"/>
      <w:lvlText w:val="•"/>
      <w:lvlJc w:val="left"/>
      <w:pPr>
        <w:ind w:left="4693" w:hanging="226"/>
      </w:pPr>
      <w:rPr>
        <w:rFonts w:hint="default"/>
      </w:rPr>
    </w:lvl>
    <w:lvl w:ilvl="6" w:tplc="35568FA8">
      <w:start w:val="1"/>
      <w:numFmt w:val="bullet"/>
      <w:lvlText w:val="•"/>
      <w:lvlJc w:val="left"/>
      <w:pPr>
        <w:ind w:left="5611" w:hanging="226"/>
      </w:pPr>
      <w:rPr>
        <w:rFonts w:hint="default"/>
      </w:rPr>
    </w:lvl>
    <w:lvl w:ilvl="7" w:tplc="C0680ADA">
      <w:start w:val="1"/>
      <w:numFmt w:val="bullet"/>
      <w:lvlText w:val="•"/>
      <w:lvlJc w:val="left"/>
      <w:pPr>
        <w:ind w:left="6530" w:hanging="226"/>
      </w:pPr>
      <w:rPr>
        <w:rFonts w:hint="default"/>
      </w:rPr>
    </w:lvl>
    <w:lvl w:ilvl="8" w:tplc="C0122E7E">
      <w:start w:val="1"/>
      <w:numFmt w:val="bullet"/>
      <w:lvlText w:val="•"/>
      <w:lvlJc w:val="left"/>
      <w:pPr>
        <w:ind w:left="7449" w:hanging="226"/>
      </w:pPr>
      <w:rPr>
        <w:rFonts w:hint="default"/>
      </w:rPr>
    </w:lvl>
  </w:abstractNum>
  <w:abstractNum w:abstractNumId="6" w15:restartNumberingAfterBreak="0">
    <w:nsid w:val="373F2D99"/>
    <w:multiLevelType w:val="multilevel"/>
    <w:tmpl w:val="8BCC8DE6"/>
    <w:lvl w:ilvl="0">
      <w:start w:val="1"/>
      <w:numFmt w:val="decimal"/>
      <w:lvlText w:val="%1"/>
      <w:lvlJc w:val="left"/>
      <w:pPr>
        <w:ind w:left="382" w:hanging="281"/>
      </w:pPr>
      <w:rPr>
        <w:rFonts w:hint="default"/>
        <w:b w:val="0"/>
        <w:bCs/>
        <w:w w:val="100"/>
        <w:sz w:val="28"/>
        <w:szCs w:val="32"/>
      </w:rPr>
    </w:lvl>
    <w:lvl w:ilvl="1">
      <w:start w:val="1"/>
      <w:numFmt w:val="decimal"/>
      <w:lvlText w:val="%1.%2"/>
      <w:lvlJc w:val="left"/>
      <w:pPr>
        <w:ind w:left="462" w:hanging="360"/>
      </w:pPr>
      <w:rPr>
        <w:rFonts w:hint="default" w:ascii="Times New Roman" w:hAnsi="Times New Roman" w:eastAsia="Times New Roman"/>
        <w:b w:val="0"/>
        <w:bCs/>
        <w:color w:val="0D0D0D"/>
        <w:w w:val="100"/>
        <w:sz w:val="24"/>
        <w:szCs w:val="24"/>
      </w:rPr>
    </w:lvl>
    <w:lvl w:ilvl="2">
      <w:start w:val="1"/>
      <w:numFmt w:val="bullet"/>
      <w:lvlText w:val=""/>
      <w:lvlJc w:val="left"/>
      <w:pPr>
        <w:ind w:left="822" w:hanging="360"/>
      </w:pPr>
      <w:rPr>
        <w:rFonts w:hint="default" w:ascii="Symbol" w:hAnsi="Symbol" w:eastAsia="Symbol"/>
        <w:w w:val="100"/>
        <w:sz w:val="24"/>
        <w:szCs w:val="24"/>
      </w:rPr>
    </w:lvl>
    <w:lvl w:ilvl="3">
      <w:start w:val="1"/>
      <w:numFmt w:val="bullet"/>
      <w:lvlText w:val="•"/>
      <w:lvlJc w:val="left"/>
      <w:pPr>
        <w:ind w:left="1878" w:hanging="360"/>
      </w:pPr>
      <w:rPr>
        <w:rFonts w:hint="default"/>
      </w:rPr>
    </w:lvl>
    <w:lvl w:ilvl="4">
      <w:start w:val="1"/>
      <w:numFmt w:val="bullet"/>
      <w:lvlText w:val="•"/>
      <w:lvlJc w:val="left"/>
      <w:pPr>
        <w:ind w:left="2936" w:hanging="360"/>
      </w:pPr>
      <w:rPr>
        <w:rFonts w:hint="default"/>
      </w:rPr>
    </w:lvl>
    <w:lvl w:ilvl="5">
      <w:start w:val="1"/>
      <w:numFmt w:val="bullet"/>
      <w:lvlText w:val="•"/>
      <w:lvlJc w:val="left"/>
      <w:pPr>
        <w:ind w:left="3994" w:hanging="360"/>
      </w:pPr>
      <w:rPr>
        <w:rFonts w:hint="default"/>
      </w:rPr>
    </w:lvl>
    <w:lvl w:ilvl="6">
      <w:start w:val="1"/>
      <w:numFmt w:val="bullet"/>
      <w:lvlText w:val="•"/>
      <w:lvlJc w:val="left"/>
      <w:pPr>
        <w:ind w:left="5053" w:hanging="360"/>
      </w:pPr>
      <w:rPr>
        <w:rFonts w:hint="default"/>
      </w:rPr>
    </w:lvl>
    <w:lvl w:ilvl="7">
      <w:start w:val="1"/>
      <w:numFmt w:val="bullet"/>
      <w:lvlText w:val="•"/>
      <w:lvlJc w:val="left"/>
      <w:pPr>
        <w:ind w:left="6111" w:hanging="360"/>
      </w:pPr>
      <w:rPr>
        <w:rFonts w:hint="default"/>
      </w:rPr>
    </w:lvl>
    <w:lvl w:ilvl="8">
      <w:start w:val="1"/>
      <w:numFmt w:val="bullet"/>
      <w:lvlText w:val="•"/>
      <w:lvlJc w:val="left"/>
      <w:pPr>
        <w:ind w:left="7169" w:hanging="360"/>
      </w:pPr>
      <w:rPr>
        <w:rFonts w:hint="default"/>
      </w:rPr>
    </w:lvl>
  </w:abstractNum>
  <w:abstractNum w:abstractNumId="7" w15:restartNumberingAfterBreak="0">
    <w:nsid w:val="384856E1"/>
    <w:multiLevelType w:val="multilevel"/>
    <w:tmpl w:val="1736EAC6"/>
    <w:lvl w:ilvl="0">
      <w:start w:val="3"/>
      <w:numFmt w:val="decimal"/>
      <w:lvlText w:val="%1"/>
      <w:lvlJc w:val="left"/>
      <w:pPr>
        <w:ind w:left="522" w:hanging="420"/>
      </w:pPr>
      <w:rPr>
        <w:rFonts w:hint="default"/>
        <w:b w:val="0"/>
        <w:bCs/>
      </w:rPr>
    </w:lvl>
    <w:lvl w:ilvl="1">
      <w:start w:val="1"/>
      <w:numFmt w:val="decimal"/>
      <w:lvlText w:val="%1.%2"/>
      <w:lvlJc w:val="left"/>
      <w:pPr>
        <w:ind w:left="522" w:hanging="420"/>
      </w:pPr>
      <w:rPr>
        <w:rFonts w:hint="default" w:ascii="Times New Roman" w:hAnsi="Times New Roman" w:eastAsia="Times New Roman"/>
        <w:b w:val="0"/>
        <w:bCs/>
        <w:w w:val="100"/>
      </w:rPr>
    </w:lvl>
    <w:lvl w:ilvl="2">
      <w:start w:val="1"/>
      <w:numFmt w:val="bullet"/>
      <w:lvlText w:val=""/>
      <w:lvlJc w:val="left"/>
      <w:pPr>
        <w:ind w:left="810" w:hanging="360"/>
      </w:pPr>
      <w:rPr>
        <w:rFonts w:hint="default" w:ascii="Symbol" w:hAnsi="Symbol" w:eastAsia="Symbol"/>
        <w:w w:val="100"/>
        <w:sz w:val="24"/>
        <w:szCs w:val="24"/>
      </w:rPr>
    </w:lvl>
    <w:lvl w:ilvl="3">
      <w:start w:val="1"/>
      <w:numFmt w:val="bullet"/>
      <w:lvlText w:val="•"/>
      <w:lvlJc w:val="left"/>
      <w:pPr>
        <w:ind w:left="2701" w:hanging="360"/>
      </w:pPr>
      <w:rPr>
        <w:rFonts w:hint="default"/>
      </w:rPr>
    </w:lvl>
    <w:lvl w:ilvl="4">
      <w:start w:val="1"/>
      <w:numFmt w:val="bullet"/>
      <w:lvlText w:val="•"/>
      <w:lvlJc w:val="left"/>
      <w:pPr>
        <w:ind w:left="3642" w:hanging="360"/>
      </w:pPr>
      <w:rPr>
        <w:rFonts w:hint="default"/>
      </w:rPr>
    </w:lvl>
    <w:lvl w:ilvl="5">
      <w:start w:val="1"/>
      <w:numFmt w:val="bullet"/>
      <w:lvlText w:val="•"/>
      <w:lvlJc w:val="left"/>
      <w:pPr>
        <w:ind w:left="4582" w:hanging="360"/>
      </w:pPr>
      <w:rPr>
        <w:rFonts w:hint="default"/>
      </w:rPr>
    </w:lvl>
    <w:lvl w:ilvl="6">
      <w:start w:val="1"/>
      <w:numFmt w:val="bullet"/>
      <w:lvlText w:val="•"/>
      <w:lvlJc w:val="left"/>
      <w:pPr>
        <w:ind w:left="5523" w:hanging="360"/>
      </w:pPr>
      <w:rPr>
        <w:rFonts w:hint="default"/>
      </w:rPr>
    </w:lvl>
    <w:lvl w:ilvl="7">
      <w:start w:val="1"/>
      <w:numFmt w:val="bullet"/>
      <w:lvlText w:val="•"/>
      <w:lvlJc w:val="left"/>
      <w:pPr>
        <w:ind w:left="6464" w:hanging="360"/>
      </w:pPr>
      <w:rPr>
        <w:rFonts w:hint="default"/>
      </w:rPr>
    </w:lvl>
    <w:lvl w:ilvl="8">
      <w:start w:val="1"/>
      <w:numFmt w:val="bullet"/>
      <w:lvlText w:val="•"/>
      <w:lvlJc w:val="left"/>
      <w:pPr>
        <w:ind w:left="7404" w:hanging="360"/>
      </w:pPr>
      <w:rPr>
        <w:rFonts w:hint="default"/>
      </w:rPr>
    </w:lvl>
  </w:abstractNum>
  <w:abstractNum w:abstractNumId="8" w15:restartNumberingAfterBreak="0">
    <w:nsid w:val="39E0050A"/>
    <w:multiLevelType w:val="multilevel"/>
    <w:tmpl w:val="09A69B42"/>
    <w:lvl w:ilvl="0">
      <w:start w:val="3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6"/>
      <w:numFmt w:val="decimal"/>
      <w:lvlText w:val="%1.%2"/>
      <w:lvlJc w:val="left"/>
      <w:pPr>
        <w:ind w:left="480" w:hanging="4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9" w15:restartNumberingAfterBreak="0">
    <w:nsid w:val="463512C1"/>
    <w:multiLevelType w:val="hybridMultilevel"/>
    <w:tmpl w:val="6E845F04"/>
    <w:lvl w:ilvl="0" w:tplc="733056F4">
      <w:start w:val="1"/>
      <w:numFmt w:val="lowerLetter"/>
      <w:lvlText w:val="%1."/>
      <w:lvlJc w:val="left"/>
      <w:pPr>
        <w:ind w:left="327" w:hanging="226"/>
      </w:pPr>
      <w:rPr>
        <w:rFonts w:hint="default" w:ascii="Times New Roman" w:hAnsi="Times New Roman" w:eastAsia="Times New Roman"/>
        <w:spacing w:val="-1"/>
        <w:w w:val="100"/>
        <w:sz w:val="24"/>
        <w:szCs w:val="24"/>
      </w:rPr>
    </w:lvl>
    <w:lvl w:ilvl="1" w:tplc="58D697DC">
      <w:start w:val="1"/>
      <w:numFmt w:val="bullet"/>
      <w:lvlText w:val="•"/>
      <w:lvlJc w:val="left"/>
      <w:pPr>
        <w:ind w:left="1216" w:hanging="226"/>
      </w:pPr>
      <w:rPr>
        <w:rFonts w:hint="default"/>
      </w:rPr>
    </w:lvl>
    <w:lvl w:ilvl="2" w:tplc="3A72B8A2">
      <w:start w:val="1"/>
      <w:numFmt w:val="bullet"/>
      <w:lvlText w:val="•"/>
      <w:lvlJc w:val="left"/>
      <w:pPr>
        <w:ind w:left="2113" w:hanging="226"/>
      </w:pPr>
      <w:rPr>
        <w:rFonts w:hint="default"/>
      </w:rPr>
    </w:lvl>
    <w:lvl w:ilvl="3" w:tplc="B80A0884">
      <w:start w:val="1"/>
      <w:numFmt w:val="bullet"/>
      <w:lvlText w:val="•"/>
      <w:lvlJc w:val="left"/>
      <w:pPr>
        <w:ind w:left="3009" w:hanging="226"/>
      </w:pPr>
      <w:rPr>
        <w:rFonts w:hint="default"/>
      </w:rPr>
    </w:lvl>
    <w:lvl w:ilvl="4" w:tplc="F3A49BE6">
      <w:start w:val="1"/>
      <w:numFmt w:val="bullet"/>
      <w:lvlText w:val="•"/>
      <w:lvlJc w:val="left"/>
      <w:pPr>
        <w:ind w:left="3906" w:hanging="226"/>
      </w:pPr>
      <w:rPr>
        <w:rFonts w:hint="default"/>
      </w:rPr>
    </w:lvl>
    <w:lvl w:ilvl="5" w:tplc="3DE0363E">
      <w:start w:val="1"/>
      <w:numFmt w:val="bullet"/>
      <w:lvlText w:val="•"/>
      <w:lvlJc w:val="left"/>
      <w:pPr>
        <w:ind w:left="4803" w:hanging="226"/>
      </w:pPr>
      <w:rPr>
        <w:rFonts w:hint="default"/>
      </w:rPr>
    </w:lvl>
    <w:lvl w:ilvl="6" w:tplc="66508CE0">
      <w:start w:val="1"/>
      <w:numFmt w:val="bullet"/>
      <w:lvlText w:val="•"/>
      <w:lvlJc w:val="left"/>
      <w:pPr>
        <w:ind w:left="5699" w:hanging="226"/>
      </w:pPr>
      <w:rPr>
        <w:rFonts w:hint="default"/>
      </w:rPr>
    </w:lvl>
    <w:lvl w:ilvl="7" w:tplc="10EC82EA">
      <w:start w:val="1"/>
      <w:numFmt w:val="bullet"/>
      <w:lvlText w:val="•"/>
      <w:lvlJc w:val="left"/>
      <w:pPr>
        <w:ind w:left="6596" w:hanging="226"/>
      </w:pPr>
      <w:rPr>
        <w:rFonts w:hint="default"/>
      </w:rPr>
    </w:lvl>
    <w:lvl w:ilvl="8" w:tplc="EFFA04FA">
      <w:start w:val="1"/>
      <w:numFmt w:val="bullet"/>
      <w:lvlText w:val="•"/>
      <w:lvlJc w:val="left"/>
      <w:pPr>
        <w:ind w:left="7493" w:hanging="226"/>
      </w:pPr>
      <w:rPr>
        <w:rFonts w:hint="default"/>
      </w:rPr>
    </w:lvl>
  </w:abstractNum>
  <w:abstractNum w:abstractNumId="10" w15:restartNumberingAfterBreak="0">
    <w:nsid w:val="4A4E587F"/>
    <w:multiLevelType w:val="multilevel"/>
    <w:tmpl w:val="2732F6A0"/>
    <w:lvl w:ilvl="0">
      <w:start w:val="1"/>
      <w:numFmt w:val="decimal"/>
      <w:lvlText w:val="%1."/>
      <w:lvlJc w:val="left"/>
      <w:pPr>
        <w:ind w:left="382" w:hanging="281"/>
      </w:pPr>
      <w:rPr>
        <w:rFonts w:hint="default" w:ascii="Times New Roman" w:hAnsi="Times New Roman" w:eastAsia="Times New Roman"/>
        <w:b w:val="0"/>
        <w:bCs/>
        <w:w w:val="100"/>
        <w:sz w:val="28"/>
        <w:szCs w:val="32"/>
      </w:rPr>
    </w:lvl>
    <w:lvl w:ilvl="1">
      <w:start w:val="1"/>
      <w:numFmt w:val="decimal"/>
      <w:lvlText w:val="%1.%2"/>
      <w:lvlJc w:val="left"/>
      <w:pPr>
        <w:ind w:left="462" w:hanging="360"/>
      </w:pPr>
      <w:rPr>
        <w:rFonts w:hint="default" w:ascii="Times New Roman" w:hAnsi="Times New Roman" w:eastAsia="Times New Roman"/>
        <w:b w:val="0"/>
        <w:bCs/>
        <w:color w:val="0D0D0D"/>
        <w:w w:val="100"/>
        <w:sz w:val="24"/>
        <w:szCs w:val="24"/>
      </w:rPr>
    </w:lvl>
    <w:lvl w:ilvl="2">
      <w:start w:val="1"/>
      <w:numFmt w:val="bullet"/>
      <w:lvlText w:val=""/>
      <w:lvlJc w:val="left"/>
      <w:pPr>
        <w:ind w:left="822" w:hanging="360"/>
      </w:pPr>
      <w:rPr>
        <w:rFonts w:hint="default" w:ascii="Symbol" w:hAnsi="Symbol" w:eastAsia="Symbol"/>
        <w:w w:val="100"/>
        <w:sz w:val="24"/>
        <w:szCs w:val="24"/>
      </w:rPr>
    </w:lvl>
    <w:lvl w:ilvl="3">
      <w:start w:val="1"/>
      <w:numFmt w:val="bullet"/>
      <w:lvlText w:val="•"/>
      <w:lvlJc w:val="left"/>
      <w:pPr>
        <w:ind w:left="1878" w:hanging="360"/>
      </w:pPr>
      <w:rPr>
        <w:rFonts w:hint="default"/>
      </w:rPr>
    </w:lvl>
    <w:lvl w:ilvl="4">
      <w:start w:val="1"/>
      <w:numFmt w:val="bullet"/>
      <w:lvlText w:val="•"/>
      <w:lvlJc w:val="left"/>
      <w:pPr>
        <w:ind w:left="2936" w:hanging="360"/>
      </w:pPr>
      <w:rPr>
        <w:rFonts w:hint="default"/>
      </w:rPr>
    </w:lvl>
    <w:lvl w:ilvl="5">
      <w:start w:val="1"/>
      <w:numFmt w:val="bullet"/>
      <w:lvlText w:val="•"/>
      <w:lvlJc w:val="left"/>
      <w:pPr>
        <w:ind w:left="3994" w:hanging="360"/>
      </w:pPr>
      <w:rPr>
        <w:rFonts w:hint="default"/>
      </w:rPr>
    </w:lvl>
    <w:lvl w:ilvl="6">
      <w:start w:val="1"/>
      <w:numFmt w:val="bullet"/>
      <w:lvlText w:val="•"/>
      <w:lvlJc w:val="left"/>
      <w:pPr>
        <w:ind w:left="5053" w:hanging="360"/>
      </w:pPr>
      <w:rPr>
        <w:rFonts w:hint="default"/>
      </w:rPr>
    </w:lvl>
    <w:lvl w:ilvl="7">
      <w:start w:val="1"/>
      <w:numFmt w:val="bullet"/>
      <w:lvlText w:val="•"/>
      <w:lvlJc w:val="left"/>
      <w:pPr>
        <w:ind w:left="6111" w:hanging="360"/>
      </w:pPr>
      <w:rPr>
        <w:rFonts w:hint="default"/>
      </w:rPr>
    </w:lvl>
    <w:lvl w:ilvl="8">
      <w:start w:val="1"/>
      <w:numFmt w:val="bullet"/>
      <w:lvlText w:val="•"/>
      <w:lvlJc w:val="left"/>
      <w:pPr>
        <w:ind w:left="7169" w:hanging="360"/>
      </w:pPr>
      <w:rPr>
        <w:rFonts w:hint="default"/>
      </w:rPr>
    </w:lvl>
  </w:abstractNum>
  <w:abstractNum w:abstractNumId="11" w15:restartNumberingAfterBreak="0">
    <w:nsid w:val="5AE12A12"/>
    <w:multiLevelType w:val="multilevel"/>
    <w:tmpl w:val="4350BB2E"/>
    <w:lvl w:ilvl="0">
      <w:start w:val="2"/>
      <w:numFmt w:val="decimal"/>
      <w:lvlText w:val="%1"/>
      <w:lvlJc w:val="left"/>
      <w:pPr>
        <w:ind w:left="642" w:hanging="54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642" w:hanging="54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642" w:hanging="540"/>
      </w:pPr>
      <w:rPr>
        <w:rFonts w:hint="default" w:ascii="Times New Roman" w:hAnsi="Times New Roman" w:eastAsia="Times New Roman"/>
        <w:b w:val="0"/>
        <w:bCs/>
        <w:color w:val="0D0D0D"/>
        <w:w w:val="100"/>
        <w:sz w:val="24"/>
        <w:szCs w:val="24"/>
      </w:rPr>
    </w:lvl>
    <w:lvl w:ilvl="3">
      <w:start w:val="1"/>
      <w:numFmt w:val="bullet"/>
      <w:lvlText w:val="•"/>
      <w:lvlJc w:val="left"/>
      <w:pPr>
        <w:ind w:left="3233" w:hanging="540"/>
      </w:pPr>
      <w:rPr>
        <w:rFonts w:hint="default"/>
      </w:rPr>
    </w:lvl>
    <w:lvl w:ilvl="4">
      <w:start w:val="1"/>
      <w:numFmt w:val="bullet"/>
      <w:lvlText w:val="•"/>
      <w:lvlJc w:val="left"/>
      <w:pPr>
        <w:ind w:left="4098" w:hanging="540"/>
      </w:pPr>
      <w:rPr>
        <w:rFonts w:hint="default"/>
      </w:rPr>
    </w:lvl>
    <w:lvl w:ilvl="5">
      <w:start w:val="1"/>
      <w:numFmt w:val="bullet"/>
      <w:lvlText w:val="•"/>
      <w:lvlJc w:val="left"/>
      <w:pPr>
        <w:ind w:left="4963" w:hanging="540"/>
      </w:pPr>
      <w:rPr>
        <w:rFonts w:hint="default"/>
      </w:rPr>
    </w:lvl>
    <w:lvl w:ilvl="6">
      <w:start w:val="1"/>
      <w:numFmt w:val="bullet"/>
      <w:lvlText w:val="•"/>
      <w:lvlJc w:val="left"/>
      <w:pPr>
        <w:ind w:left="5827" w:hanging="540"/>
      </w:pPr>
      <w:rPr>
        <w:rFonts w:hint="default"/>
      </w:rPr>
    </w:lvl>
    <w:lvl w:ilvl="7">
      <w:start w:val="1"/>
      <w:numFmt w:val="bullet"/>
      <w:lvlText w:val="•"/>
      <w:lvlJc w:val="left"/>
      <w:pPr>
        <w:ind w:left="6692" w:hanging="540"/>
      </w:pPr>
      <w:rPr>
        <w:rFonts w:hint="default"/>
      </w:rPr>
    </w:lvl>
    <w:lvl w:ilvl="8">
      <w:start w:val="1"/>
      <w:numFmt w:val="bullet"/>
      <w:lvlText w:val="•"/>
      <w:lvlJc w:val="left"/>
      <w:pPr>
        <w:ind w:left="7557" w:hanging="540"/>
      </w:pPr>
      <w:rPr>
        <w:rFonts w:hint="default"/>
      </w:rPr>
    </w:lvl>
  </w:abstractNum>
  <w:abstractNum w:abstractNumId="12" w15:restartNumberingAfterBreak="0">
    <w:nsid w:val="5C881F46"/>
    <w:multiLevelType w:val="hybridMultilevel"/>
    <w:tmpl w:val="C9C62434"/>
    <w:lvl w:ilvl="0" w:tplc="21A662CA">
      <w:start w:val="1"/>
      <w:numFmt w:val="lowerLetter"/>
      <w:lvlText w:val="%1."/>
      <w:lvlJc w:val="left"/>
      <w:pPr>
        <w:ind w:left="327" w:hanging="226"/>
      </w:pPr>
      <w:rPr>
        <w:rFonts w:hint="default" w:ascii="Times New Roman" w:hAnsi="Times New Roman" w:eastAsia="Times New Roman"/>
        <w:spacing w:val="-1"/>
        <w:w w:val="100"/>
        <w:sz w:val="24"/>
        <w:szCs w:val="24"/>
      </w:rPr>
    </w:lvl>
    <w:lvl w:ilvl="1" w:tplc="42B8FD00">
      <w:start w:val="1"/>
      <w:numFmt w:val="bullet"/>
      <w:lvlText w:val="•"/>
      <w:lvlJc w:val="left"/>
      <w:pPr>
        <w:ind w:left="1216" w:hanging="226"/>
      </w:pPr>
      <w:rPr>
        <w:rFonts w:hint="default"/>
      </w:rPr>
    </w:lvl>
    <w:lvl w:ilvl="2" w:tplc="8BF495C0">
      <w:start w:val="1"/>
      <w:numFmt w:val="bullet"/>
      <w:lvlText w:val="•"/>
      <w:lvlJc w:val="left"/>
      <w:pPr>
        <w:ind w:left="2113" w:hanging="226"/>
      </w:pPr>
      <w:rPr>
        <w:rFonts w:hint="default"/>
      </w:rPr>
    </w:lvl>
    <w:lvl w:ilvl="3" w:tplc="6188065C">
      <w:start w:val="1"/>
      <w:numFmt w:val="bullet"/>
      <w:lvlText w:val="•"/>
      <w:lvlJc w:val="left"/>
      <w:pPr>
        <w:ind w:left="3009" w:hanging="226"/>
      </w:pPr>
      <w:rPr>
        <w:rFonts w:hint="default"/>
      </w:rPr>
    </w:lvl>
    <w:lvl w:ilvl="4" w:tplc="4B903848">
      <w:start w:val="1"/>
      <w:numFmt w:val="bullet"/>
      <w:lvlText w:val="•"/>
      <w:lvlJc w:val="left"/>
      <w:pPr>
        <w:ind w:left="3906" w:hanging="226"/>
      </w:pPr>
      <w:rPr>
        <w:rFonts w:hint="default"/>
      </w:rPr>
    </w:lvl>
    <w:lvl w:ilvl="5" w:tplc="A38EEF36">
      <w:start w:val="1"/>
      <w:numFmt w:val="bullet"/>
      <w:lvlText w:val="•"/>
      <w:lvlJc w:val="left"/>
      <w:pPr>
        <w:ind w:left="4803" w:hanging="226"/>
      </w:pPr>
      <w:rPr>
        <w:rFonts w:hint="default"/>
      </w:rPr>
    </w:lvl>
    <w:lvl w:ilvl="6" w:tplc="8C62F268">
      <w:start w:val="1"/>
      <w:numFmt w:val="bullet"/>
      <w:lvlText w:val="•"/>
      <w:lvlJc w:val="left"/>
      <w:pPr>
        <w:ind w:left="5699" w:hanging="226"/>
      </w:pPr>
      <w:rPr>
        <w:rFonts w:hint="default"/>
      </w:rPr>
    </w:lvl>
    <w:lvl w:ilvl="7" w:tplc="2ECA5AC4">
      <w:start w:val="1"/>
      <w:numFmt w:val="bullet"/>
      <w:lvlText w:val="•"/>
      <w:lvlJc w:val="left"/>
      <w:pPr>
        <w:ind w:left="6596" w:hanging="226"/>
      </w:pPr>
      <w:rPr>
        <w:rFonts w:hint="default"/>
      </w:rPr>
    </w:lvl>
    <w:lvl w:ilvl="8" w:tplc="AB822C58">
      <w:start w:val="1"/>
      <w:numFmt w:val="bullet"/>
      <w:lvlText w:val="•"/>
      <w:lvlJc w:val="left"/>
      <w:pPr>
        <w:ind w:left="7493" w:hanging="226"/>
      </w:pPr>
      <w:rPr>
        <w:rFonts w:hint="default"/>
      </w:rPr>
    </w:lvl>
  </w:abstractNum>
  <w:abstractNum w:abstractNumId="13" w15:restartNumberingAfterBreak="0">
    <w:nsid w:val="60E8752B"/>
    <w:multiLevelType w:val="multilevel"/>
    <w:tmpl w:val="10FE5D32"/>
    <w:lvl w:ilvl="0">
      <w:start w:val="1"/>
      <w:numFmt w:val="decimal"/>
      <w:lvlText w:val="%1."/>
      <w:lvlJc w:val="left"/>
      <w:pPr>
        <w:ind w:left="382" w:hanging="281"/>
      </w:pPr>
      <w:rPr>
        <w:rFonts w:hint="default" w:ascii="Times New Roman" w:hAnsi="Times New Roman"/>
        <w:b w:val="0"/>
        <w:bCs/>
        <w:i w:val="0"/>
        <w:caps w:val="0"/>
        <w:strike w:val="0"/>
        <w:dstrike w:val="0"/>
        <w:vanish w:val="0"/>
        <w:color w:val="auto"/>
        <w:w w:val="100"/>
        <w:sz w:val="24"/>
        <w:szCs w:val="28"/>
        <w:u w:val="none"/>
        <w:vertAlign w:val="baseline"/>
      </w:rPr>
    </w:lvl>
    <w:lvl w:ilvl="1">
      <w:start w:val="1"/>
      <w:numFmt w:val="decimal"/>
      <w:lvlText w:val="%1.%2"/>
      <w:lvlJc w:val="left"/>
      <w:pPr>
        <w:ind w:left="462" w:hanging="360"/>
      </w:pPr>
      <w:rPr>
        <w:rFonts w:hint="default" w:ascii="Times New Roman" w:hAnsi="Times New Roman" w:eastAsia="Times New Roman"/>
        <w:b w:val="0"/>
        <w:bCs/>
        <w:color w:val="0D0D0D"/>
        <w:w w:val="100"/>
        <w:sz w:val="24"/>
        <w:szCs w:val="24"/>
      </w:rPr>
    </w:lvl>
    <w:lvl w:ilvl="2">
      <w:start w:val="1"/>
      <w:numFmt w:val="bullet"/>
      <w:lvlText w:val=""/>
      <w:lvlJc w:val="left"/>
      <w:pPr>
        <w:ind w:left="822" w:hanging="360"/>
      </w:pPr>
      <w:rPr>
        <w:rFonts w:hint="default" w:ascii="Symbol" w:hAnsi="Symbol" w:eastAsia="Symbol"/>
        <w:w w:val="100"/>
        <w:sz w:val="24"/>
        <w:szCs w:val="24"/>
      </w:rPr>
    </w:lvl>
    <w:lvl w:ilvl="3">
      <w:start w:val="1"/>
      <w:numFmt w:val="bullet"/>
      <w:lvlText w:val="•"/>
      <w:lvlJc w:val="left"/>
      <w:pPr>
        <w:ind w:left="1878" w:hanging="360"/>
      </w:pPr>
      <w:rPr>
        <w:rFonts w:hint="default"/>
      </w:rPr>
    </w:lvl>
    <w:lvl w:ilvl="4">
      <w:start w:val="1"/>
      <w:numFmt w:val="bullet"/>
      <w:lvlText w:val="•"/>
      <w:lvlJc w:val="left"/>
      <w:pPr>
        <w:ind w:left="2936" w:hanging="360"/>
      </w:pPr>
      <w:rPr>
        <w:rFonts w:hint="default"/>
      </w:rPr>
    </w:lvl>
    <w:lvl w:ilvl="5">
      <w:start w:val="1"/>
      <w:numFmt w:val="bullet"/>
      <w:lvlText w:val="•"/>
      <w:lvlJc w:val="left"/>
      <w:pPr>
        <w:ind w:left="3994" w:hanging="360"/>
      </w:pPr>
      <w:rPr>
        <w:rFonts w:hint="default"/>
      </w:rPr>
    </w:lvl>
    <w:lvl w:ilvl="6">
      <w:start w:val="1"/>
      <w:numFmt w:val="bullet"/>
      <w:lvlText w:val="•"/>
      <w:lvlJc w:val="left"/>
      <w:pPr>
        <w:ind w:left="5053" w:hanging="360"/>
      </w:pPr>
      <w:rPr>
        <w:rFonts w:hint="default"/>
      </w:rPr>
    </w:lvl>
    <w:lvl w:ilvl="7">
      <w:start w:val="1"/>
      <w:numFmt w:val="bullet"/>
      <w:lvlText w:val="•"/>
      <w:lvlJc w:val="left"/>
      <w:pPr>
        <w:ind w:left="6111" w:hanging="360"/>
      </w:pPr>
      <w:rPr>
        <w:rFonts w:hint="default"/>
      </w:rPr>
    </w:lvl>
    <w:lvl w:ilvl="8">
      <w:start w:val="1"/>
      <w:numFmt w:val="bullet"/>
      <w:lvlText w:val="•"/>
      <w:lvlJc w:val="left"/>
      <w:pPr>
        <w:ind w:left="7169" w:hanging="360"/>
      </w:pPr>
      <w:rPr>
        <w:rFonts w:hint="default"/>
      </w:rPr>
    </w:lvl>
  </w:abstractNum>
  <w:abstractNum w:abstractNumId="14" w15:restartNumberingAfterBreak="0">
    <w:nsid w:val="61F24772"/>
    <w:multiLevelType w:val="multilevel"/>
    <w:tmpl w:val="C9C28F22"/>
    <w:lvl w:ilvl="0">
      <w:start w:val="2"/>
      <w:numFmt w:val="decimal"/>
      <w:lvlText w:val="%1"/>
      <w:lvlJc w:val="left"/>
      <w:pPr>
        <w:ind w:left="462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462" w:hanging="360"/>
      </w:pPr>
      <w:rPr>
        <w:rFonts w:hint="default" w:ascii="Times New Roman" w:hAnsi="Times New Roman" w:eastAsia="Times New Roman"/>
        <w:b w:val="0"/>
        <w:bCs/>
        <w:color w:val="0D0D0D"/>
        <w:w w:val="100"/>
        <w:sz w:val="24"/>
        <w:szCs w:val="24"/>
      </w:rPr>
    </w:lvl>
    <w:lvl w:ilvl="2">
      <w:start w:val="1"/>
      <w:numFmt w:val="bullet"/>
      <w:lvlText w:val="•"/>
      <w:lvlJc w:val="left"/>
      <w:pPr>
        <w:ind w:left="2225" w:hanging="360"/>
      </w:pPr>
      <w:rPr>
        <w:rFonts w:hint="default"/>
      </w:rPr>
    </w:lvl>
    <w:lvl w:ilvl="3">
      <w:start w:val="1"/>
      <w:numFmt w:val="bullet"/>
      <w:lvlText w:val="•"/>
      <w:lvlJc w:val="left"/>
      <w:pPr>
        <w:ind w:left="3107" w:hanging="360"/>
      </w:pPr>
      <w:rPr>
        <w:rFonts w:hint="default"/>
      </w:rPr>
    </w:lvl>
    <w:lvl w:ilvl="4">
      <w:start w:val="1"/>
      <w:numFmt w:val="bullet"/>
      <w:lvlText w:val="•"/>
      <w:lvlJc w:val="left"/>
      <w:pPr>
        <w:ind w:left="3990" w:hanging="360"/>
      </w:pPr>
      <w:rPr>
        <w:rFonts w:hint="default"/>
      </w:rPr>
    </w:lvl>
    <w:lvl w:ilvl="5">
      <w:start w:val="1"/>
      <w:numFmt w:val="bullet"/>
      <w:lvlText w:val="•"/>
      <w:lvlJc w:val="left"/>
      <w:pPr>
        <w:ind w:left="4873" w:hanging="360"/>
      </w:pPr>
      <w:rPr>
        <w:rFonts w:hint="default"/>
      </w:rPr>
    </w:lvl>
    <w:lvl w:ilvl="6">
      <w:start w:val="1"/>
      <w:numFmt w:val="bullet"/>
      <w:lvlText w:val="•"/>
      <w:lvlJc w:val="left"/>
      <w:pPr>
        <w:ind w:left="5755" w:hanging="360"/>
      </w:pPr>
      <w:rPr>
        <w:rFonts w:hint="default"/>
      </w:rPr>
    </w:lvl>
    <w:lvl w:ilvl="7">
      <w:start w:val="1"/>
      <w:numFmt w:val="bullet"/>
      <w:lvlText w:val="•"/>
      <w:lvlJc w:val="left"/>
      <w:pPr>
        <w:ind w:left="6638" w:hanging="360"/>
      </w:pPr>
      <w:rPr>
        <w:rFonts w:hint="default"/>
      </w:rPr>
    </w:lvl>
    <w:lvl w:ilvl="8">
      <w:start w:val="1"/>
      <w:numFmt w:val="bullet"/>
      <w:lvlText w:val="•"/>
      <w:lvlJc w:val="left"/>
      <w:pPr>
        <w:ind w:left="7521" w:hanging="360"/>
      </w:pPr>
      <w:rPr>
        <w:rFonts w:hint="default"/>
      </w:rPr>
    </w:lvl>
  </w:abstractNum>
  <w:abstractNum w:abstractNumId="15" w15:restartNumberingAfterBreak="0">
    <w:nsid w:val="63DE7649"/>
    <w:multiLevelType w:val="hybridMultilevel"/>
    <w:tmpl w:val="43C403CA"/>
    <w:lvl w:ilvl="0" w:tplc="D67A8878">
      <w:start w:val="1"/>
      <w:numFmt w:val="decimal"/>
      <w:lvlText w:val="%1."/>
      <w:lvlJc w:val="left"/>
      <w:pPr>
        <w:ind w:left="342" w:hanging="240"/>
      </w:pPr>
      <w:rPr>
        <w:rFonts w:hint="default" w:ascii="Times New Roman" w:hAnsi="Times New Roman" w:eastAsia="Times New Roman"/>
        <w:w w:val="100"/>
        <w:sz w:val="24"/>
        <w:szCs w:val="24"/>
      </w:rPr>
    </w:lvl>
    <w:lvl w:ilvl="1" w:tplc="082839BE">
      <w:start w:val="1"/>
      <w:numFmt w:val="lowerLetter"/>
      <w:lvlText w:val="%2."/>
      <w:lvlJc w:val="left"/>
      <w:pPr>
        <w:ind w:left="102" w:hanging="226"/>
      </w:pPr>
      <w:rPr>
        <w:rFonts w:hint="default" w:ascii="Times New Roman" w:hAnsi="Times New Roman" w:eastAsia="Times New Roman"/>
        <w:spacing w:val="-1"/>
        <w:w w:val="100"/>
        <w:sz w:val="24"/>
        <w:szCs w:val="24"/>
      </w:rPr>
    </w:lvl>
    <w:lvl w:ilvl="2" w:tplc="7FC2A988">
      <w:start w:val="1"/>
      <w:numFmt w:val="bullet"/>
      <w:lvlText w:val="•"/>
      <w:lvlJc w:val="left"/>
      <w:pPr>
        <w:ind w:left="1334" w:hanging="226"/>
      </w:pPr>
      <w:rPr>
        <w:rFonts w:hint="default"/>
      </w:rPr>
    </w:lvl>
    <w:lvl w:ilvl="3" w:tplc="65E4497E">
      <w:start w:val="1"/>
      <w:numFmt w:val="bullet"/>
      <w:lvlText w:val="•"/>
      <w:lvlJc w:val="left"/>
      <w:pPr>
        <w:ind w:left="2328" w:hanging="226"/>
      </w:pPr>
      <w:rPr>
        <w:rFonts w:hint="default"/>
      </w:rPr>
    </w:lvl>
    <w:lvl w:ilvl="4" w:tplc="F604B042">
      <w:start w:val="1"/>
      <w:numFmt w:val="bullet"/>
      <w:lvlText w:val="•"/>
      <w:lvlJc w:val="left"/>
      <w:pPr>
        <w:ind w:left="3322" w:hanging="226"/>
      </w:pPr>
      <w:rPr>
        <w:rFonts w:hint="default"/>
      </w:rPr>
    </w:lvl>
    <w:lvl w:ilvl="5" w:tplc="8236DEBC">
      <w:start w:val="1"/>
      <w:numFmt w:val="bullet"/>
      <w:lvlText w:val="•"/>
      <w:lvlJc w:val="left"/>
      <w:pPr>
        <w:ind w:left="4316" w:hanging="226"/>
      </w:pPr>
      <w:rPr>
        <w:rFonts w:hint="default"/>
      </w:rPr>
    </w:lvl>
    <w:lvl w:ilvl="6" w:tplc="570E506A">
      <w:start w:val="1"/>
      <w:numFmt w:val="bullet"/>
      <w:lvlText w:val="•"/>
      <w:lvlJc w:val="left"/>
      <w:pPr>
        <w:ind w:left="5310" w:hanging="226"/>
      </w:pPr>
      <w:rPr>
        <w:rFonts w:hint="default"/>
      </w:rPr>
    </w:lvl>
    <w:lvl w:ilvl="7" w:tplc="6194E868">
      <w:start w:val="1"/>
      <w:numFmt w:val="bullet"/>
      <w:lvlText w:val="•"/>
      <w:lvlJc w:val="left"/>
      <w:pPr>
        <w:ind w:left="6304" w:hanging="226"/>
      </w:pPr>
      <w:rPr>
        <w:rFonts w:hint="default"/>
      </w:rPr>
    </w:lvl>
    <w:lvl w:ilvl="8" w:tplc="5A82B68E">
      <w:start w:val="1"/>
      <w:numFmt w:val="bullet"/>
      <w:lvlText w:val="•"/>
      <w:lvlJc w:val="left"/>
      <w:pPr>
        <w:ind w:left="7298" w:hanging="226"/>
      </w:pPr>
      <w:rPr>
        <w:rFonts w:hint="default"/>
      </w:rPr>
    </w:lvl>
  </w:abstractNum>
  <w:abstractNum w:abstractNumId="16" w15:restartNumberingAfterBreak="0">
    <w:nsid w:val="64111E3A"/>
    <w:multiLevelType w:val="multilevel"/>
    <w:tmpl w:val="1736EAC6"/>
    <w:lvl w:ilvl="0">
      <w:start w:val="3"/>
      <w:numFmt w:val="decimal"/>
      <w:lvlText w:val="%1"/>
      <w:lvlJc w:val="left"/>
      <w:pPr>
        <w:ind w:left="522" w:hanging="420"/>
      </w:pPr>
      <w:rPr>
        <w:rFonts w:hint="default"/>
        <w:b w:val="0"/>
        <w:bCs/>
      </w:rPr>
    </w:lvl>
    <w:lvl w:ilvl="1">
      <w:start w:val="1"/>
      <w:numFmt w:val="decimal"/>
      <w:lvlText w:val="%1.%2"/>
      <w:lvlJc w:val="left"/>
      <w:pPr>
        <w:ind w:left="522" w:hanging="420"/>
      </w:pPr>
      <w:rPr>
        <w:rFonts w:hint="default" w:ascii="Times New Roman" w:hAnsi="Times New Roman" w:eastAsia="Times New Roman"/>
        <w:b w:val="0"/>
        <w:bCs/>
        <w:w w:val="100"/>
      </w:rPr>
    </w:lvl>
    <w:lvl w:ilvl="2">
      <w:start w:val="1"/>
      <w:numFmt w:val="bullet"/>
      <w:lvlText w:val=""/>
      <w:lvlJc w:val="left"/>
      <w:pPr>
        <w:ind w:left="810" w:hanging="360"/>
      </w:pPr>
      <w:rPr>
        <w:rFonts w:hint="default" w:ascii="Symbol" w:hAnsi="Symbol" w:eastAsia="Symbol"/>
        <w:w w:val="100"/>
        <w:sz w:val="24"/>
        <w:szCs w:val="24"/>
      </w:rPr>
    </w:lvl>
    <w:lvl w:ilvl="3">
      <w:start w:val="1"/>
      <w:numFmt w:val="bullet"/>
      <w:lvlText w:val="•"/>
      <w:lvlJc w:val="left"/>
      <w:pPr>
        <w:ind w:left="2701" w:hanging="360"/>
      </w:pPr>
      <w:rPr>
        <w:rFonts w:hint="default"/>
      </w:rPr>
    </w:lvl>
    <w:lvl w:ilvl="4">
      <w:start w:val="1"/>
      <w:numFmt w:val="bullet"/>
      <w:lvlText w:val="•"/>
      <w:lvlJc w:val="left"/>
      <w:pPr>
        <w:ind w:left="3642" w:hanging="360"/>
      </w:pPr>
      <w:rPr>
        <w:rFonts w:hint="default"/>
      </w:rPr>
    </w:lvl>
    <w:lvl w:ilvl="5">
      <w:start w:val="1"/>
      <w:numFmt w:val="bullet"/>
      <w:lvlText w:val="•"/>
      <w:lvlJc w:val="left"/>
      <w:pPr>
        <w:ind w:left="4582" w:hanging="360"/>
      </w:pPr>
      <w:rPr>
        <w:rFonts w:hint="default"/>
      </w:rPr>
    </w:lvl>
    <w:lvl w:ilvl="6">
      <w:start w:val="1"/>
      <w:numFmt w:val="bullet"/>
      <w:lvlText w:val="•"/>
      <w:lvlJc w:val="left"/>
      <w:pPr>
        <w:ind w:left="5523" w:hanging="360"/>
      </w:pPr>
      <w:rPr>
        <w:rFonts w:hint="default"/>
      </w:rPr>
    </w:lvl>
    <w:lvl w:ilvl="7">
      <w:start w:val="1"/>
      <w:numFmt w:val="bullet"/>
      <w:lvlText w:val="•"/>
      <w:lvlJc w:val="left"/>
      <w:pPr>
        <w:ind w:left="6464" w:hanging="360"/>
      </w:pPr>
      <w:rPr>
        <w:rFonts w:hint="default"/>
      </w:rPr>
    </w:lvl>
    <w:lvl w:ilvl="8">
      <w:start w:val="1"/>
      <w:numFmt w:val="bullet"/>
      <w:lvlText w:val="•"/>
      <w:lvlJc w:val="left"/>
      <w:pPr>
        <w:ind w:left="7404" w:hanging="360"/>
      </w:pPr>
      <w:rPr>
        <w:rFonts w:hint="default"/>
      </w:rPr>
    </w:lvl>
  </w:abstractNum>
  <w:abstractNum w:abstractNumId="17" w15:restartNumberingAfterBreak="0">
    <w:nsid w:val="65A11DF4"/>
    <w:multiLevelType w:val="hybridMultilevel"/>
    <w:tmpl w:val="84C27882"/>
    <w:lvl w:ilvl="0" w:tplc="9FCA860A">
      <w:start w:val="1"/>
      <w:numFmt w:val="lowerLetter"/>
      <w:lvlText w:val="%1."/>
      <w:lvlJc w:val="left"/>
      <w:pPr>
        <w:ind w:left="327" w:hanging="226"/>
      </w:pPr>
      <w:rPr>
        <w:rFonts w:hint="default" w:ascii="Times New Roman" w:hAnsi="Times New Roman" w:eastAsia="Times New Roman"/>
        <w:spacing w:val="-1"/>
        <w:w w:val="100"/>
        <w:sz w:val="24"/>
        <w:szCs w:val="24"/>
      </w:rPr>
    </w:lvl>
    <w:lvl w:ilvl="1" w:tplc="A9C68230">
      <w:start w:val="1"/>
      <w:numFmt w:val="lowerLetter"/>
      <w:lvlText w:val="%2."/>
      <w:lvlJc w:val="left"/>
      <w:pPr>
        <w:ind w:left="387" w:hanging="226"/>
      </w:pPr>
      <w:rPr>
        <w:rFonts w:hint="default" w:ascii="Times New Roman" w:hAnsi="Times New Roman" w:eastAsia="Times New Roman"/>
        <w:spacing w:val="-1"/>
        <w:w w:val="100"/>
        <w:sz w:val="24"/>
        <w:szCs w:val="24"/>
      </w:rPr>
    </w:lvl>
    <w:lvl w:ilvl="2" w:tplc="ED06AC6E">
      <w:start w:val="1"/>
      <w:numFmt w:val="bullet"/>
      <w:lvlText w:val="•"/>
      <w:lvlJc w:val="left"/>
      <w:pPr>
        <w:ind w:left="1369" w:hanging="226"/>
      </w:pPr>
      <w:rPr>
        <w:rFonts w:hint="default"/>
      </w:rPr>
    </w:lvl>
    <w:lvl w:ilvl="3" w:tplc="96D6FD9A">
      <w:start w:val="1"/>
      <w:numFmt w:val="bullet"/>
      <w:lvlText w:val="•"/>
      <w:lvlJc w:val="left"/>
      <w:pPr>
        <w:ind w:left="2359" w:hanging="226"/>
      </w:pPr>
      <w:rPr>
        <w:rFonts w:hint="default"/>
      </w:rPr>
    </w:lvl>
    <w:lvl w:ilvl="4" w:tplc="A8D435BA">
      <w:start w:val="1"/>
      <w:numFmt w:val="bullet"/>
      <w:lvlText w:val="•"/>
      <w:lvlJc w:val="left"/>
      <w:pPr>
        <w:ind w:left="3348" w:hanging="226"/>
      </w:pPr>
      <w:rPr>
        <w:rFonts w:hint="default"/>
      </w:rPr>
    </w:lvl>
    <w:lvl w:ilvl="5" w:tplc="862CDF8C">
      <w:start w:val="1"/>
      <w:numFmt w:val="bullet"/>
      <w:lvlText w:val="•"/>
      <w:lvlJc w:val="left"/>
      <w:pPr>
        <w:ind w:left="4338" w:hanging="226"/>
      </w:pPr>
      <w:rPr>
        <w:rFonts w:hint="default"/>
      </w:rPr>
    </w:lvl>
    <w:lvl w:ilvl="6" w:tplc="B6489400">
      <w:start w:val="1"/>
      <w:numFmt w:val="bullet"/>
      <w:lvlText w:val="•"/>
      <w:lvlJc w:val="left"/>
      <w:pPr>
        <w:ind w:left="5328" w:hanging="226"/>
      </w:pPr>
      <w:rPr>
        <w:rFonts w:hint="default"/>
      </w:rPr>
    </w:lvl>
    <w:lvl w:ilvl="7" w:tplc="348C5412">
      <w:start w:val="1"/>
      <w:numFmt w:val="bullet"/>
      <w:lvlText w:val="•"/>
      <w:lvlJc w:val="left"/>
      <w:pPr>
        <w:ind w:left="6317" w:hanging="226"/>
      </w:pPr>
      <w:rPr>
        <w:rFonts w:hint="default"/>
      </w:rPr>
    </w:lvl>
    <w:lvl w:ilvl="8" w:tplc="9E4AE54A">
      <w:start w:val="1"/>
      <w:numFmt w:val="bullet"/>
      <w:lvlText w:val="•"/>
      <w:lvlJc w:val="left"/>
      <w:pPr>
        <w:ind w:left="7307" w:hanging="226"/>
      </w:pPr>
      <w:rPr>
        <w:rFonts w:hint="default"/>
      </w:rPr>
    </w:lvl>
  </w:abstractNum>
  <w:abstractNum w:abstractNumId="18" w15:restartNumberingAfterBreak="0">
    <w:nsid w:val="6A2B4019"/>
    <w:multiLevelType w:val="multilevel"/>
    <w:tmpl w:val="88DABA20"/>
    <w:lvl w:ilvl="0">
      <w:start w:val="1"/>
      <w:numFmt w:val="decimal"/>
      <w:lvlText w:val="%1."/>
      <w:lvlJc w:val="left"/>
      <w:pPr>
        <w:ind w:left="382" w:hanging="281"/>
      </w:pPr>
      <w:rPr>
        <w:rFonts w:hint="default" w:ascii="Times New Roman" w:hAnsi="Times New Roman"/>
        <w:b w:val="0"/>
        <w:bCs/>
        <w:i w:val="0"/>
        <w:caps w:val="0"/>
        <w:strike w:val="0"/>
        <w:dstrike w:val="0"/>
        <w:vanish w:val="0"/>
        <w:color w:val="auto"/>
        <w:w w:val="100"/>
        <w:sz w:val="24"/>
        <w:szCs w:val="28"/>
        <w:u w:val="none"/>
        <w:vertAlign w:val="baseline"/>
      </w:rPr>
    </w:lvl>
    <w:lvl w:ilvl="1">
      <w:start w:val="1"/>
      <w:numFmt w:val="decimal"/>
      <w:lvlText w:val="%1.%2"/>
      <w:lvlJc w:val="left"/>
      <w:pPr>
        <w:ind w:left="462" w:hanging="360"/>
      </w:pPr>
      <w:rPr>
        <w:rFonts w:hint="default" w:ascii="Times New Roman" w:hAnsi="Times New Roman" w:eastAsia="Times New Roman"/>
        <w:b w:val="0"/>
        <w:bCs/>
        <w:color w:val="0D0D0D"/>
        <w:w w:val="100"/>
        <w:sz w:val="24"/>
        <w:szCs w:val="24"/>
      </w:rPr>
    </w:lvl>
    <w:lvl w:ilvl="2">
      <w:start w:val="1"/>
      <w:numFmt w:val="decimal"/>
      <w:lvlText w:val="%3.1.1"/>
      <w:lvlJc w:val="left"/>
      <w:pPr>
        <w:ind w:left="822" w:hanging="360"/>
      </w:pPr>
      <w:rPr>
        <w:rFonts w:hint="default" w:ascii="Times New Roman" w:hAnsi="Times New Roman"/>
        <w:b w:val="0"/>
        <w:i w:val="0"/>
        <w:caps w:val="0"/>
        <w:strike w:val="0"/>
        <w:dstrike w:val="0"/>
        <w:vanish w:val="0"/>
        <w:w w:val="100"/>
        <w:sz w:val="24"/>
        <w:szCs w:val="24"/>
        <w:vertAlign w:val="baseline"/>
      </w:rPr>
    </w:lvl>
    <w:lvl w:ilvl="3">
      <w:start w:val="1"/>
      <w:numFmt w:val="bullet"/>
      <w:lvlText w:val="•"/>
      <w:lvlJc w:val="left"/>
      <w:pPr>
        <w:ind w:left="1878" w:hanging="360"/>
      </w:pPr>
      <w:rPr>
        <w:rFonts w:hint="default"/>
      </w:rPr>
    </w:lvl>
    <w:lvl w:ilvl="4">
      <w:start w:val="1"/>
      <w:numFmt w:val="bullet"/>
      <w:lvlText w:val="•"/>
      <w:lvlJc w:val="left"/>
      <w:pPr>
        <w:ind w:left="2936" w:hanging="360"/>
      </w:pPr>
      <w:rPr>
        <w:rFonts w:hint="default"/>
      </w:rPr>
    </w:lvl>
    <w:lvl w:ilvl="5">
      <w:start w:val="1"/>
      <w:numFmt w:val="bullet"/>
      <w:lvlText w:val="•"/>
      <w:lvlJc w:val="left"/>
      <w:pPr>
        <w:ind w:left="3994" w:hanging="360"/>
      </w:pPr>
      <w:rPr>
        <w:rFonts w:hint="default"/>
      </w:rPr>
    </w:lvl>
    <w:lvl w:ilvl="6">
      <w:start w:val="1"/>
      <w:numFmt w:val="bullet"/>
      <w:lvlText w:val="•"/>
      <w:lvlJc w:val="left"/>
      <w:pPr>
        <w:ind w:left="5053" w:hanging="360"/>
      </w:pPr>
      <w:rPr>
        <w:rFonts w:hint="default"/>
      </w:rPr>
    </w:lvl>
    <w:lvl w:ilvl="7">
      <w:start w:val="1"/>
      <w:numFmt w:val="bullet"/>
      <w:lvlText w:val="•"/>
      <w:lvlJc w:val="left"/>
      <w:pPr>
        <w:ind w:left="6111" w:hanging="360"/>
      </w:pPr>
      <w:rPr>
        <w:rFonts w:hint="default"/>
      </w:rPr>
    </w:lvl>
    <w:lvl w:ilvl="8">
      <w:start w:val="1"/>
      <w:numFmt w:val="bullet"/>
      <w:lvlText w:val="•"/>
      <w:lvlJc w:val="left"/>
      <w:pPr>
        <w:ind w:left="7169" w:hanging="360"/>
      </w:pPr>
      <w:rPr>
        <w:rFonts w:hint="default"/>
      </w:rPr>
    </w:lvl>
  </w:abstractNum>
  <w:abstractNum w:abstractNumId="19" w15:restartNumberingAfterBreak="0">
    <w:nsid w:val="6A917A69"/>
    <w:multiLevelType w:val="hybridMultilevel"/>
    <w:tmpl w:val="D384E5EC"/>
    <w:lvl w:ilvl="0" w:tplc="4D3C5B56">
      <w:start w:val="1"/>
      <w:numFmt w:val="lowerLetter"/>
      <w:lvlText w:val="%1."/>
      <w:lvlJc w:val="left"/>
      <w:pPr>
        <w:ind w:left="102" w:hanging="226"/>
      </w:pPr>
      <w:rPr>
        <w:rFonts w:hint="default" w:ascii="Times New Roman" w:hAnsi="Times New Roman" w:eastAsia="Times New Roman"/>
        <w:spacing w:val="-1"/>
        <w:w w:val="100"/>
        <w:sz w:val="24"/>
        <w:szCs w:val="24"/>
      </w:rPr>
    </w:lvl>
    <w:lvl w:ilvl="1" w:tplc="783E6548">
      <w:start w:val="1"/>
      <w:numFmt w:val="bullet"/>
      <w:lvlText w:val="•"/>
      <w:lvlJc w:val="left"/>
      <w:pPr>
        <w:ind w:left="1018" w:hanging="226"/>
      </w:pPr>
      <w:rPr>
        <w:rFonts w:hint="default"/>
      </w:rPr>
    </w:lvl>
    <w:lvl w:ilvl="2" w:tplc="11DEB8E4">
      <w:start w:val="1"/>
      <w:numFmt w:val="bullet"/>
      <w:lvlText w:val="•"/>
      <w:lvlJc w:val="left"/>
      <w:pPr>
        <w:ind w:left="1937" w:hanging="226"/>
      </w:pPr>
      <w:rPr>
        <w:rFonts w:hint="default"/>
      </w:rPr>
    </w:lvl>
    <w:lvl w:ilvl="3" w:tplc="A7B689F2">
      <w:start w:val="1"/>
      <w:numFmt w:val="bullet"/>
      <w:lvlText w:val="•"/>
      <w:lvlJc w:val="left"/>
      <w:pPr>
        <w:ind w:left="2855" w:hanging="226"/>
      </w:pPr>
      <w:rPr>
        <w:rFonts w:hint="default"/>
      </w:rPr>
    </w:lvl>
    <w:lvl w:ilvl="4" w:tplc="AAAAE7DE">
      <w:start w:val="1"/>
      <w:numFmt w:val="bullet"/>
      <w:lvlText w:val="•"/>
      <w:lvlJc w:val="left"/>
      <w:pPr>
        <w:ind w:left="3774" w:hanging="226"/>
      </w:pPr>
      <w:rPr>
        <w:rFonts w:hint="default"/>
      </w:rPr>
    </w:lvl>
    <w:lvl w:ilvl="5" w:tplc="F32EE9C0">
      <w:start w:val="1"/>
      <w:numFmt w:val="bullet"/>
      <w:lvlText w:val="•"/>
      <w:lvlJc w:val="left"/>
      <w:pPr>
        <w:ind w:left="4693" w:hanging="226"/>
      </w:pPr>
      <w:rPr>
        <w:rFonts w:hint="default"/>
      </w:rPr>
    </w:lvl>
    <w:lvl w:ilvl="6" w:tplc="EC9499EC">
      <w:start w:val="1"/>
      <w:numFmt w:val="bullet"/>
      <w:lvlText w:val="•"/>
      <w:lvlJc w:val="left"/>
      <w:pPr>
        <w:ind w:left="5611" w:hanging="226"/>
      </w:pPr>
      <w:rPr>
        <w:rFonts w:hint="default"/>
      </w:rPr>
    </w:lvl>
    <w:lvl w:ilvl="7" w:tplc="8C2AB5E0">
      <w:start w:val="1"/>
      <w:numFmt w:val="bullet"/>
      <w:lvlText w:val="•"/>
      <w:lvlJc w:val="left"/>
      <w:pPr>
        <w:ind w:left="6530" w:hanging="226"/>
      </w:pPr>
      <w:rPr>
        <w:rFonts w:hint="default"/>
      </w:rPr>
    </w:lvl>
    <w:lvl w:ilvl="8" w:tplc="C72A09CA">
      <w:start w:val="1"/>
      <w:numFmt w:val="bullet"/>
      <w:lvlText w:val="•"/>
      <w:lvlJc w:val="left"/>
      <w:pPr>
        <w:ind w:left="7449" w:hanging="226"/>
      </w:pPr>
      <w:rPr>
        <w:rFonts w:hint="default"/>
      </w:rPr>
    </w:lvl>
  </w:abstractNum>
  <w:abstractNum w:abstractNumId="20" w15:restartNumberingAfterBreak="0">
    <w:nsid w:val="6B544794"/>
    <w:multiLevelType w:val="hybridMultilevel"/>
    <w:tmpl w:val="84F42024"/>
    <w:lvl w:ilvl="0" w:tplc="79EA6CB2">
      <w:start w:val="1"/>
      <w:numFmt w:val="lowerLetter"/>
      <w:lvlText w:val="%1."/>
      <w:lvlJc w:val="left"/>
      <w:pPr>
        <w:ind w:left="327" w:hanging="226"/>
      </w:pPr>
      <w:rPr>
        <w:rFonts w:hint="default" w:ascii="Times New Roman" w:hAnsi="Times New Roman" w:eastAsia="Times New Roman"/>
        <w:spacing w:val="-1"/>
        <w:w w:val="100"/>
        <w:sz w:val="24"/>
        <w:szCs w:val="24"/>
      </w:rPr>
    </w:lvl>
    <w:lvl w:ilvl="1" w:tplc="6D96831E">
      <w:start w:val="1"/>
      <w:numFmt w:val="bullet"/>
      <w:lvlText w:val="•"/>
      <w:lvlJc w:val="left"/>
      <w:pPr>
        <w:ind w:left="1216" w:hanging="226"/>
      </w:pPr>
      <w:rPr>
        <w:rFonts w:hint="default"/>
      </w:rPr>
    </w:lvl>
    <w:lvl w:ilvl="2" w:tplc="85B0553E">
      <w:start w:val="1"/>
      <w:numFmt w:val="bullet"/>
      <w:lvlText w:val="•"/>
      <w:lvlJc w:val="left"/>
      <w:pPr>
        <w:ind w:left="2113" w:hanging="226"/>
      </w:pPr>
      <w:rPr>
        <w:rFonts w:hint="default"/>
      </w:rPr>
    </w:lvl>
    <w:lvl w:ilvl="3" w:tplc="B8A4F92A">
      <w:start w:val="1"/>
      <w:numFmt w:val="bullet"/>
      <w:lvlText w:val="•"/>
      <w:lvlJc w:val="left"/>
      <w:pPr>
        <w:ind w:left="3009" w:hanging="226"/>
      </w:pPr>
      <w:rPr>
        <w:rFonts w:hint="default"/>
      </w:rPr>
    </w:lvl>
    <w:lvl w:ilvl="4" w:tplc="43C40366">
      <w:start w:val="1"/>
      <w:numFmt w:val="bullet"/>
      <w:lvlText w:val="•"/>
      <w:lvlJc w:val="left"/>
      <w:pPr>
        <w:ind w:left="3906" w:hanging="226"/>
      </w:pPr>
      <w:rPr>
        <w:rFonts w:hint="default"/>
      </w:rPr>
    </w:lvl>
    <w:lvl w:ilvl="5" w:tplc="A41E9638">
      <w:start w:val="1"/>
      <w:numFmt w:val="bullet"/>
      <w:lvlText w:val="•"/>
      <w:lvlJc w:val="left"/>
      <w:pPr>
        <w:ind w:left="4803" w:hanging="226"/>
      </w:pPr>
      <w:rPr>
        <w:rFonts w:hint="default"/>
      </w:rPr>
    </w:lvl>
    <w:lvl w:ilvl="6" w:tplc="5D447624">
      <w:start w:val="1"/>
      <w:numFmt w:val="bullet"/>
      <w:lvlText w:val="•"/>
      <w:lvlJc w:val="left"/>
      <w:pPr>
        <w:ind w:left="5699" w:hanging="226"/>
      </w:pPr>
      <w:rPr>
        <w:rFonts w:hint="default"/>
      </w:rPr>
    </w:lvl>
    <w:lvl w:ilvl="7" w:tplc="9E9AFD88">
      <w:start w:val="1"/>
      <w:numFmt w:val="bullet"/>
      <w:lvlText w:val="•"/>
      <w:lvlJc w:val="left"/>
      <w:pPr>
        <w:ind w:left="6596" w:hanging="226"/>
      </w:pPr>
      <w:rPr>
        <w:rFonts w:hint="default"/>
      </w:rPr>
    </w:lvl>
    <w:lvl w:ilvl="8" w:tplc="0E9A693C">
      <w:start w:val="1"/>
      <w:numFmt w:val="bullet"/>
      <w:lvlText w:val="•"/>
      <w:lvlJc w:val="left"/>
      <w:pPr>
        <w:ind w:left="7493" w:hanging="226"/>
      </w:pPr>
      <w:rPr>
        <w:rFonts w:hint="default"/>
      </w:rPr>
    </w:lvl>
  </w:abstractNum>
  <w:abstractNum w:abstractNumId="21" w15:restartNumberingAfterBreak="0">
    <w:nsid w:val="71120F4E"/>
    <w:multiLevelType w:val="multilevel"/>
    <w:tmpl w:val="88DABA20"/>
    <w:lvl w:ilvl="0">
      <w:start w:val="1"/>
      <w:numFmt w:val="decimal"/>
      <w:lvlText w:val="%1."/>
      <w:lvlJc w:val="left"/>
      <w:pPr>
        <w:ind w:left="383" w:hanging="281"/>
      </w:pPr>
      <w:rPr>
        <w:rFonts w:hint="default" w:ascii="Times New Roman" w:hAnsi="Times New Roman"/>
        <w:b w:val="0"/>
        <w:bCs/>
        <w:i w:val="0"/>
        <w:caps w:val="0"/>
        <w:strike w:val="0"/>
        <w:dstrike w:val="0"/>
        <w:vanish w:val="0"/>
        <w:color w:val="auto"/>
        <w:w w:val="100"/>
        <w:sz w:val="24"/>
        <w:szCs w:val="28"/>
        <w:u w:val="none"/>
        <w:vertAlign w:val="baseline"/>
      </w:rPr>
    </w:lvl>
    <w:lvl w:ilvl="1">
      <w:start w:val="1"/>
      <w:numFmt w:val="decimal"/>
      <w:lvlText w:val="%1.%2"/>
      <w:lvlJc w:val="left"/>
      <w:pPr>
        <w:ind w:left="463" w:hanging="360"/>
      </w:pPr>
      <w:rPr>
        <w:rFonts w:hint="default" w:ascii="Times New Roman" w:hAnsi="Times New Roman" w:eastAsia="Times New Roman"/>
        <w:b w:val="0"/>
        <w:bCs/>
        <w:color w:val="0D0D0D"/>
        <w:w w:val="100"/>
        <w:sz w:val="24"/>
        <w:szCs w:val="24"/>
      </w:rPr>
    </w:lvl>
    <w:lvl w:ilvl="2">
      <w:start w:val="1"/>
      <w:numFmt w:val="decimal"/>
      <w:lvlText w:val="%3.1.1"/>
      <w:lvlJc w:val="left"/>
      <w:pPr>
        <w:ind w:left="823" w:hanging="360"/>
      </w:pPr>
      <w:rPr>
        <w:rFonts w:hint="default" w:ascii="Times New Roman" w:hAnsi="Times New Roman"/>
        <w:b w:val="0"/>
        <w:i w:val="0"/>
        <w:caps w:val="0"/>
        <w:strike w:val="0"/>
        <w:dstrike w:val="0"/>
        <w:vanish w:val="0"/>
        <w:w w:val="100"/>
        <w:sz w:val="24"/>
        <w:szCs w:val="24"/>
        <w:vertAlign w:val="baseline"/>
      </w:rPr>
    </w:lvl>
    <w:lvl w:ilvl="3">
      <w:start w:val="1"/>
      <w:numFmt w:val="bullet"/>
      <w:lvlText w:val="•"/>
      <w:lvlJc w:val="left"/>
      <w:pPr>
        <w:ind w:left="1879" w:hanging="360"/>
      </w:pPr>
      <w:rPr>
        <w:rFonts w:hint="default"/>
      </w:rPr>
    </w:lvl>
    <w:lvl w:ilvl="4">
      <w:start w:val="1"/>
      <w:numFmt w:val="bullet"/>
      <w:lvlText w:val="•"/>
      <w:lvlJc w:val="left"/>
      <w:pPr>
        <w:ind w:left="2937" w:hanging="360"/>
      </w:pPr>
      <w:rPr>
        <w:rFonts w:hint="default"/>
      </w:rPr>
    </w:lvl>
    <w:lvl w:ilvl="5">
      <w:start w:val="1"/>
      <w:numFmt w:val="bullet"/>
      <w:lvlText w:val="•"/>
      <w:lvlJc w:val="left"/>
      <w:pPr>
        <w:ind w:left="3995" w:hanging="360"/>
      </w:pPr>
      <w:rPr>
        <w:rFonts w:hint="default"/>
      </w:rPr>
    </w:lvl>
    <w:lvl w:ilvl="6">
      <w:start w:val="1"/>
      <w:numFmt w:val="bullet"/>
      <w:lvlText w:val="•"/>
      <w:lvlJc w:val="left"/>
      <w:pPr>
        <w:ind w:left="5054" w:hanging="360"/>
      </w:pPr>
      <w:rPr>
        <w:rFonts w:hint="default"/>
      </w:rPr>
    </w:lvl>
    <w:lvl w:ilvl="7">
      <w:start w:val="1"/>
      <w:numFmt w:val="bullet"/>
      <w:lvlText w:val="•"/>
      <w:lvlJc w:val="left"/>
      <w:pPr>
        <w:ind w:left="6112" w:hanging="360"/>
      </w:pPr>
      <w:rPr>
        <w:rFonts w:hint="default"/>
      </w:rPr>
    </w:lvl>
    <w:lvl w:ilvl="8">
      <w:start w:val="1"/>
      <w:numFmt w:val="bullet"/>
      <w:lvlText w:val="•"/>
      <w:lvlJc w:val="left"/>
      <w:pPr>
        <w:ind w:left="7170" w:hanging="360"/>
      </w:pPr>
      <w:rPr>
        <w:rFonts w:hint="default"/>
      </w:rPr>
    </w:lvl>
  </w:abstractNum>
  <w:abstractNum w:abstractNumId="22" w15:restartNumberingAfterBreak="0">
    <w:nsid w:val="72F860AC"/>
    <w:multiLevelType w:val="multilevel"/>
    <w:tmpl w:val="B5CCCCE2"/>
    <w:lvl w:ilvl="0">
      <w:start w:val="2"/>
      <w:numFmt w:val="decimal"/>
      <w:lvlText w:val="%1"/>
      <w:lvlJc w:val="left"/>
      <w:pPr>
        <w:ind w:left="521" w:hanging="420"/>
      </w:pPr>
      <w:rPr>
        <w:rFonts w:hint="default"/>
        <w:b w:val="0"/>
        <w:bCs/>
      </w:rPr>
    </w:lvl>
    <w:lvl w:ilvl="1">
      <w:start w:val="1"/>
      <w:numFmt w:val="decimal"/>
      <w:lvlText w:val="%1.%2"/>
      <w:lvlJc w:val="left"/>
      <w:pPr>
        <w:ind w:left="521" w:hanging="420"/>
      </w:pPr>
      <w:rPr>
        <w:rFonts w:hint="default" w:ascii="Times New Roman" w:hAnsi="Times New Roman" w:eastAsia="Times New Roman"/>
        <w:b w:val="0"/>
        <w:bCs/>
        <w:w w:val="100"/>
      </w:rPr>
    </w:lvl>
    <w:lvl w:ilvl="2">
      <w:start w:val="1"/>
      <w:numFmt w:val="bullet"/>
      <w:lvlText w:val=""/>
      <w:lvlJc w:val="left"/>
      <w:pPr>
        <w:ind w:left="1530" w:hanging="360"/>
      </w:pPr>
      <w:rPr>
        <w:rFonts w:hint="default" w:ascii="Symbol" w:hAnsi="Symbol" w:eastAsia="Symbol"/>
        <w:w w:val="100"/>
        <w:sz w:val="24"/>
        <w:szCs w:val="24"/>
      </w:rPr>
    </w:lvl>
    <w:lvl w:ilvl="3">
      <w:start w:val="1"/>
      <w:numFmt w:val="bullet"/>
      <w:lvlText w:val="•"/>
      <w:lvlJc w:val="left"/>
      <w:pPr>
        <w:ind w:left="3261" w:hanging="360"/>
      </w:pPr>
      <w:rPr>
        <w:rFonts w:hint="default"/>
      </w:rPr>
    </w:lvl>
    <w:lvl w:ilvl="4">
      <w:start w:val="1"/>
      <w:numFmt w:val="bullet"/>
      <w:lvlText w:val="•"/>
      <w:lvlJc w:val="left"/>
      <w:pPr>
        <w:ind w:left="4122" w:hanging="360"/>
      </w:pPr>
      <w:rPr>
        <w:rFonts w:hint="default"/>
      </w:rPr>
    </w:lvl>
    <w:lvl w:ilvl="5">
      <w:start w:val="1"/>
      <w:numFmt w:val="bullet"/>
      <w:lvlText w:val="•"/>
      <w:lvlJc w:val="left"/>
      <w:pPr>
        <w:ind w:left="4982" w:hanging="360"/>
      </w:pPr>
      <w:rPr>
        <w:rFonts w:hint="default"/>
      </w:rPr>
    </w:lvl>
    <w:lvl w:ilvl="6">
      <w:start w:val="1"/>
      <w:numFmt w:val="bullet"/>
      <w:lvlText w:val="•"/>
      <w:lvlJc w:val="left"/>
      <w:pPr>
        <w:ind w:left="5843" w:hanging="360"/>
      </w:pPr>
      <w:rPr>
        <w:rFonts w:hint="default"/>
      </w:rPr>
    </w:lvl>
    <w:lvl w:ilvl="7">
      <w:start w:val="1"/>
      <w:numFmt w:val="bullet"/>
      <w:lvlText w:val="•"/>
      <w:lvlJc w:val="left"/>
      <w:pPr>
        <w:ind w:left="6704" w:hanging="360"/>
      </w:pPr>
      <w:rPr>
        <w:rFonts w:hint="default"/>
      </w:rPr>
    </w:lvl>
    <w:lvl w:ilvl="8">
      <w:start w:val="1"/>
      <w:numFmt w:val="bullet"/>
      <w:lvlText w:val="•"/>
      <w:lvlJc w:val="left"/>
      <w:pPr>
        <w:ind w:left="7564" w:hanging="360"/>
      </w:pPr>
      <w:rPr>
        <w:rFonts w:hint="default"/>
      </w:rPr>
    </w:lvl>
  </w:abstractNum>
  <w:abstractNum w:abstractNumId="23" w15:restartNumberingAfterBreak="0">
    <w:nsid w:val="7D58640A"/>
    <w:multiLevelType w:val="hybridMultilevel"/>
    <w:tmpl w:val="484015CE"/>
    <w:lvl w:ilvl="0" w:tplc="DF6CDCF0">
      <w:start w:val="1"/>
      <w:numFmt w:val="lowerLetter"/>
      <w:lvlText w:val="%1."/>
      <w:lvlJc w:val="left"/>
      <w:pPr>
        <w:ind w:left="102" w:hanging="224"/>
      </w:pPr>
      <w:rPr>
        <w:rFonts w:hint="default" w:ascii="Times New Roman" w:hAnsi="Times New Roman" w:eastAsia="Times New Roman"/>
        <w:spacing w:val="-1"/>
        <w:w w:val="100"/>
        <w:sz w:val="24"/>
        <w:szCs w:val="24"/>
      </w:rPr>
    </w:lvl>
    <w:lvl w:ilvl="1" w:tplc="9C0E7354">
      <w:start w:val="1"/>
      <w:numFmt w:val="bullet"/>
      <w:lvlText w:val="•"/>
      <w:lvlJc w:val="left"/>
      <w:pPr>
        <w:ind w:left="1018" w:hanging="224"/>
      </w:pPr>
      <w:rPr>
        <w:rFonts w:hint="default"/>
      </w:rPr>
    </w:lvl>
    <w:lvl w:ilvl="2" w:tplc="C9623B0C">
      <w:start w:val="1"/>
      <w:numFmt w:val="bullet"/>
      <w:lvlText w:val="•"/>
      <w:lvlJc w:val="left"/>
      <w:pPr>
        <w:ind w:left="1937" w:hanging="224"/>
      </w:pPr>
      <w:rPr>
        <w:rFonts w:hint="default"/>
      </w:rPr>
    </w:lvl>
    <w:lvl w:ilvl="3" w:tplc="C832BE24">
      <w:start w:val="1"/>
      <w:numFmt w:val="bullet"/>
      <w:lvlText w:val="•"/>
      <w:lvlJc w:val="left"/>
      <w:pPr>
        <w:ind w:left="2855" w:hanging="224"/>
      </w:pPr>
      <w:rPr>
        <w:rFonts w:hint="default"/>
      </w:rPr>
    </w:lvl>
    <w:lvl w:ilvl="4" w:tplc="DD7A3980">
      <w:start w:val="1"/>
      <w:numFmt w:val="bullet"/>
      <w:lvlText w:val="•"/>
      <w:lvlJc w:val="left"/>
      <w:pPr>
        <w:ind w:left="3774" w:hanging="224"/>
      </w:pPr>
      <w:rPr>
        <w:rFonts w:hint="default"/>
      </w:rPr>
    </w:lvl>
    <w:lvl w:ilvl="5" w:tplc="61B0338A">
      <w:start w:val="1"/>
      <w:numFmt w:val="bullet"/>
      <w:lvlText w:val="•"/>
      <w:lvlJc w:val="left"/>
      <w:pPr>
        <w:ind w:left="4693" w:hanging="224"/>
      </w:pPr>
      <w:rPr>
        <w:rFonts w:hint="default"/>
      </w:rPr>
    </w:lvl>
    <w:lvl w:ilvl="6" w:tplc="8C7846EE">
      <w:start w:val="1"/>
      <w:numFmt w:val="bullet"/>
      <w:lvlText w:val="•"/>
      <w:lvlJc w:val="left"/>
      <w:pPr>
        <w:ind w:left="5611" w:hanging="224"/>
      </w:pPr>
      <w:rPr>
        <w:rFonts w:hint="default"/>
      </w:rPr>
    </w:lvl>
    <w:lvl w:ilvl="7" w:tplc="7068E246">
      <w:start w:val="1"/>
      <w:numFmt w:val="bullet"/>
      <w:lvlText w:val="•"/>
      <w:lvlJc w:val="left"/>
      <w:pPr>
        <w:ind w:left="6530" w:hanging="224"/>
      </w:pPr>
      <w:rPr>
        <w:rFonts w:hint="default"/>
      </w:rPr>
    </w:lvl>
    <w:lvl w:ilvl="8" w:tplc="4444618C">
      <w:start w:val="1"/>
      <w:numFmt w:val="bullet"/>
      <w:lvlText w:val="•"/>
      <w:lvlJc w:val="left"/>
      <w:pPr>
        <w:ind w:left="7449" w:hanging="224"/>
      </w:pPr>
      <w:rPr>
        <w:rFonts w:hint="default"/>
      </w:rPr>
    </w:lvl>
  </w:abstractNum>
  <w:abstractNum w:abstractNumId="24" w15:restartNumberingAfterBreak="0">
    <w:nsid w:val="7E6E0749"/>
    <w:multiLevelType w:val="multilevel"/>
    <w:tmpl w:val="3758B09E"/>
    <w:lvl w:ilvl="0">
      <w:start w:val="3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6"/>
      <w:numFmt w:val="decimal"/>
      <w:lvlText w:val="%1.%2"/>
      <w:lvlJc w:val="left"/>
      <w:pPr>
        <w:ind w:left="480" w:hanging="4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num w:numId="1" w16cid:durableId="1208563294">
    <w:abstractNumId w:val="10"/>
  </w:num>
  <w:num w:numId="2" w16cid:durableId="207449810">
    <w:abstractNumId w:val="16"/>
  </w:num>
  <w:num w:numId="3" w16cid:durableId="1072580481">
    <w:abstractNumId w:val="14"/>
  </w:num>
  <w:num w:numId="4" w16cid:durableId="1989430905">
    <w:abstractNumId w:val="11"/>
  </w:num>
  <w:num w:numId="5" w16cid:durableId="1027368959">
    <w:abstractNumId w:val="22"/>
  </w:num>
  <w:num w:numId="6" w16cid:durableId="957376972">
    <w:abstractNumId w:val="13"/>
  </w:num>
  <w:num w:numId="7" w16cid:durableId="279261520">
    <w:abstractNumId w:val="21"/>
  </w:num>
  <w:num w:numId="8" w16cid:durableId="1968974685">
    <w:abstractNumId w:val="18"/>
  </w:num>
  <w:num w:numId="9" w16cid:durableId="1119302784">
    <w:abstractNumId w:val="4"/>
  </w:num>
  <w:num w:numId="10" w16cid:durableId="1571454267">
    <w:abstractNumId w:val="4"/>
    <w:lvlOverride w:ilvl="0">
      <w:lvl w:ilvl="0">
        <w:start w:val="2"/>
        <w:numFmt w:val="decimal"/>
        <w:lvlText w:val="%1"/>
        <w:lvlJc w:val="left"/>
        <w:pPr>
          <w:ind w:left="642" w:hanging="540"/>
        </w:pPr>
        <w:rPr>
          <w:rFonts w:hint="default"/>
        </w:rPr>
      </w:lvl>
    </w:lvlOverride>
    <w:lvlOverride w:ilvl="1">
      <w:lvl w:ilvl="1">
        <w:start w:val="1"/>
        <w:numFmt w:val="decimal"/>
        <w:lvlText w:val="%1.%2"/>
        <w:lvlJc w:val="left"/>
        <w:pPr>
          <w:ind w:left="642" w:hanging="540"/>
        </w:pPr>
        <w:rPr>
          <w:rFonts w:hint="default"/>
        </w:rPr>
      </w:lvl>
    </w:lvlOverride>
    <w:lvlOverride w:ilvl="2">
      <w:lvl w:ilvl="2">
        <w:start w:val="1"/>
        <w:numFmt w:val="none"/>
        <w:lvlText w:val="3.5,1"/>
        <w:lvlJc w:val="left"/>
        <w:pPr>
          <w:ind w:left="642" w:hanging="540"/>
        </w:pPr>
        <w:rPr>
          <w:rFonts w:hint="default" w:ascii="Times New Roman" w:hAnsi="Times New Roman" w:eastAsia="Times New Roman"/>
          <w:b w:val="0"/>
          <w:bCs/>
          <w:color w:val="0D0D0D"/>
          <w:w w:val="100"/>
          <w:sz w:val="24"/>
          <w:szCs w:val="24"/>
        </w:rPr>
      </w:lvl>
    </w:lvlOverride>
    <w:lvlOverride w:ilvl="3">
      <w:lvl w:ilvl="3">
        <w:start w:val="1"/>
        <w:numFmt w:val="bullet"/>
        <w:lvlText w:val="•"/>
        <w:lvlJc w:val="left"/>
        <w:pPr>
          <w:ind w:left="3233" w:hanging="540"/>
        </w:pPr>
        <w:rPr>
          <w:rFonts w:hint="default"/>
        </w:rPr>
      </w:lvl>
    </w:lvlOverride>
    <w:lvlOverride w:ilvl="4">
      <w:lvl w:ilvl="4">
        <w:start w:val="1"/>
        <w:numFmt w:val="bullet"/>
        <w:lvlText w:val="•"/>
        <w:lvlJc w:val="left"/>
        <w:pPr>
          <w:ind w:left="4098" w:hanging="540"/>
        </w:pPr>
        <w:rPr>
          <w:rFonts w:hint="default"/>
        </w:rPr>
      </w:lvl>
    </w:lvlOverride>
    <w:lvlOverride w:ilvl="5">
      <w:lvl w:ilvl="5">
        <w:start w:val="1"/>
        <w:numFmt w:val="bullet"/>
        <w:lvlText w:val="•"/>
        <w:lvlJc w:val="left"/>
        <w:pPr>
          <w:ind w:left="4963" w:hanging="540"/>
        </w:pPr>
        <w:rPr>
          <w:rFonts w:hint="default"/>
        </w:rPr>
      </w:lvl>
    </w:lvlOverride>
    <w:lvlOverride w:ilvl="6">
      <w:lvl w:ilvl="6">
        <w:start w:val="1"/>
        <w:numFmt w:val="bullet"/>
        <w:lvlText w:val="•"/>
        <w:lvlJc w:val="left"/>
        <w:pPr>
          <w:ind w:left="5827" w:hanging="540"/>
        </w:pPr>
        <w:rPr>
          <w:rFonts w:hint="default"/>
        </w:rPr>
      </w:lvl>
    </w:lvlOverride>
    <w:lvlOverride w:ilvl="7">
      <w:lvl w:ilvl="7">
        <w:start w:val="1"/>
        <w:numFmt w:val="bullet"/>
        <w:lvlText w:val="•"/>
        <w:lvlJc w:val="left"/>
        <w:pPr>
          <w:ind w:left="6692" w:hanging="540"/>
        </w:pPr>
        <w:rPr>
          <w:rFonts w:hint="default"/>
        </w:rPr>
      </w:lvl>
    </w:lvlOverride>
    <w:lvlOverride w:ilvl="8">
      <w:lvl w:ilvl="8">
        <w:start w:val="1"/>
        <w:numFmt w:val="bullet"/>
        <w:lvlText w:val="•"/>
        <w:lvlJc w:val="left"/>
        <w:pPr>
          <w:ind w:left="7557" w:hanging="540"/>
        </w:pPr>
        <w:rPr>
          <w:rFonts w:hint="default"/>
        </w:rPr>
      </w:lvl>
    </w:lvlOverride>
  </w:num>
  <w:num w:numId="11" w16cid:durableId="1751082174">
    <w:abstractNumId w:val="4"/>
    <w:lvlOverride w:ilvl="0">
      <w:lvl w:ilvl="0">
        <w:start w:val="2"/>
        <w:numFmt w:val="decimal"/>
        <w:lvlText w:val="%1"/>
        <w:lvlJc w:val="left"/>
        <w:pPr>
          <w:ind w:left="642" w:hanging="540"/>
        </w:pPr>
        <w:rPr>
          <w:rFonts w:hint="default"/>
        </w:rPr>
      </w:lvl>
    </w:lvlOverride>
    <w:lvlOverride w:ilvl="1">
      <w:lvl w:ilvl="1">
        <w:start w:val="1"/>
        <w:numFmt w:val="decimal"/>
        <w:lvlText w:val="%1.%2"/>
        <w:lvlJc w:val="left"/>
        <w:pPr>
          <w:ind w:left="642" w:hanging="540"/>
        </w:pPr>
        <w:rPr>
          <w:rFonts w:hint="default"/>
        </w:rPr>
      </w:lvl>
    </w:lvlOverride>
    <w:lvlOverride w:ilvl="2">
      <w:lvl w:ilvl="2">
        <w:start w:val="1"/>
        <w:numFmt w:val="none"/>
        <w:lvlText w:val="3.5.1"/>
        <w:lvlJc w:val="left"/>
        <w:pPr>
          <w:ind w:left="642" w:hanging="540"/>
        </w:pPr>
        <w:rPr>
          <w:rFonts w:hint="default" w:ascii="Times New Roman" w:hAnsi="Times New Roman" w:eastAsia="Times New Roman"/>
          <w:b w:val="0"/>
          <w:bCs/>
          <w:color w:val="0D0D0D"/>
          <w:w w:val="100"/>
          <w:sz w:val="24"/>
          <w:szCs w:val="24"/>
        </w:rPr>
      </w:lvl>
    </w:lvlOverride>
    <w:lvlOverride w:ilvl="3">
      <w:lvl w:ilvl="3">
        <w:start w:val="1"/>
        <w:numFmt w:val="bullet"/>
        <w:lvlText w:val="•"/>
        <w:lvlJc w:val="left"/>
        <w:pPr>
          <w:ind w:left="3233" w:hanging="540"/>
        </w:pPr>
        <w:rPr>
          <w:rFonts w:hint="default"/>
        </w:rPr>
      </w:lvl>
    </w:lvlOverride>
    <w:lvlOverride w:ilvl="4">
      <w:lvl w:ilvl="4">
        <w:start w:val="1"/>
        <w:numFmt w:val="bullet"/>
        <w:lvlText w:val="•"/>
        <w:lvlJc w:val="left"/>
        <w:pPr>
          <w:ind w:left="4098" w:hanging="540"/>
        </w:pPr>
        <w:rPr>
          <w:rFonts w:hint="default"/>
        </w:rPr>
      </w:lvl>
    </w:lvlOverride>
    <w:lvlOverride w:ilvl="5">
      <w:lvl w:ilvl="5">
        <w:start w:val="1"/>
        <w:numFmt w:val="bullet"/>
        <w:lvlText w:val="•"/>
        <w:lvlJc w:val="left"/>
        <w:pPr>
          <w:ind w:left="4963" w:hanging="540"/>
        </w:pPr>
        <w:rPr>
          <w:rFonts w:hint="default"/>
        </w:rPr>
      </w:lvl>
    </w:lvlOverride>
    <w:lvlOverride w:ilvl="6">
      <w:lvl w:ilvl="6">
        <w:start w:val="1"/>
        <w:numFmt w:val="bullet"/>
        <w:lvlText w:val="•"/>
        <w:lvlJc w:val="left"/>
        <w:pPr>
          <w:ind w:left="5827" w:hanging="540"/>
        </w:pPr>
        <w:rPr>
          <w:rFonts w:hint="default"/>
        </w:rPr>
      </w:lvl>
    </w:lvlOverride>
    <w:lvlOverride w:ilvl="7">
      <w:lvl w:ilvl="7">
        <w:start w:val="1"/>
        <w:numFmt w:val="bullet"/>
        <w:lvlText w:val="•"/>
        <w:lvlJc w:val="left"/>
        <w:pPr>
          <w:ind w:left="6692" w:hanging="540"/>
        </w:pPr>
        <w:rPr>
          <w:rFonts w:hint="default"/>
        </w:rPr>
      </w:lvl>
    </w:lvlOverride>
    <w:lvlOverride w:ilvl="8">
      <w:lvl w:ilvl="8">
        <w:start w:val="1"/>
        <w:numFmt w:val="bullet"/>
        <w:lvlText w:val="•"/>
        <w:lvlJc w:val="left"/>
        <w:pPr>
          <w:ind w:left="7557" w:hanging="540"/>
        </w:pPr>
        <w:rPr>
          <w:rFonts w:hint="default"/>
        </w:rPr>
      </w:lvl>
    </w:lvlOverride>
  </w:num>
  <w:num w:numId="12" w16cid:durableId="2014261501">
    <w:abstractNumId w:val="7"/>
  </w:num>
  <w:num w:numId="13" w16cid:durableId="939290251">
    <w:abstractNumId w:val="1"/>
  </w:num>
  <w:num w:numId="14" w16cid:durableId="1705983841">
    <w:abstractNumId w:val="17"/>
  </w:num>
  <w:num w:numId="15" w16cid:durableId="723483827">
    <w:abstractNumId w:val="20"/>
  </w:num>
  <w:num w:numId="16" w16cid:durableId="329329748">
    <w:abstractNumId w:val="12"/>
  </w:num>
  <w:num w:numId="17" w16cid:durableId="1686520483">
    <w:abstractNumId w:val="9"/>
  </w:num>
  <w:num w:numId="18" w16cid:durableId="1568107277">
    <w:abstractNumId w:val="5"/>
  </w:num>
  <w:num w:numId="19" w16cid:durableId="1869905038">
    <w:abstractNumId w:val="23"/>
  </w:num>
  <w:num w:numId="20" w16cid:durableId="1001934383">
    <w:abstractNumId w:val="19"/>
  </w:num>
  <w:num w:numId="21" w16cid:durableId="1863979824">
    <w:abstractNumId w:val="15"/>
  </w:num>
  <w:num w:numId="22" w16cid:durableId="2116707908">
    <w:abstractNumId w:val="0"/>
  </w:num>
  <w:num w:numId="23" w16cid:durableId="1895122782">
    <w:abstractNumId w:val="8"/>
  </w:num>
  <w:num w:numId="24" w16cid:durableId="1922984677">
    <w:abstractNumId w:val="2"/>
  </w:num>
  <w:num w:numId="25" w16cid:durableId="79762184">
    <w:abstractNumId w:val="3"/>
  </w:num>
  <w:num w:numId="26" w16cid:durableId="82530611">
    <w:abstractNumId w:val="24"/>
  </w:num>
  <w:num w:numId="27" w16cid:durableId="1780449120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activeWritingStyle w:lang="en-US" w:vendorID="64" w:dllVersion="0" w:nlCheck="1" w:checkStyle="0" w:appName="MSWord"/>
  <w:trackRevisions w:val="false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3751B"/>
    <w:rsid w:val="00003A35"/>
    <w:rsid w:val="000275E0"/>
    <w:rsid w:val="000401F6"/>
    <w:rsid w:val="00042CEB"/>
    <w:rsid w:val="00044701"/>
    <w:rsid w:val="000451A2"/>
    <w:rsid w:val="000457B1"/>
    <w:rsid w:val="00055156"/>
    <w:rsid w:val="00064967"/>
    <w:rsid w:val="00070C81"/>
    <w:rsid w:val="00075A1A"/>
    <w:rsid w:val="00076214"/>
    <w:rsid w:val="00083CC1"/>
    <w:rsid w:val="0008573E"/>
    <w:rsid w:val="0009158C"/>
    <w:rsid w:val="000B1A9F"/>
    <w:rsid w:val="000C063B"/>
    <w:rsid w:val="000D3A61"/>
    <w:rsid w:val="000E27C5"/>
    <w:rsid w:val="000F7C37"/>
    <w:rsid w:val="001060D1"/>
    <w:rsid w:val="0013786F"/>
    <w:rsid w:val="00147405"/>
    <w:rsid w:val="001534A5"/>
    <w:rsid w:val="001615C1"/>
    <w:rsid w:val="0017052D"/>
    <w:rsid w:val="00172037"/>
    <w:rsid w:val="00173389"/>
    <w:rsid w:val="0017637B"/>
    <w:rsid w:val="001A5A6A"/>
    <w:rsid w:val="001A7A83"/>
    <w:rsid w:val="001B3A76"/>
    <w:rsid w:val="001C58B3"/>
    <w:rsid w:val="001E481B"/>
    <w:rsid w:val="001F4590"/>
    <w:rsid w:val="001F7D6A"/>
    <w:rsid w:val="00215D16"/>
    <w:rsid w:val="002312CF"/>
    <w:rsid w:val="00240626"/>
    <w:rsid w:val="00263499"/>
    <w:rsid w:val="002635FF"/>
    <w:rsid w:val="0026617E"/>
    <w:rsid w:val="00281F33"/>
    <w:rsid w:val="002828A5"/>
    <w:rsid w:val="00293A84"/>
    <w:rsid w:val="002A0EE0"/>
    <w:rsid w:val="002C0CB7"/>
    <w:rsid w:val="002C6385"/>
    <w:rsid w:val="002D2C2D"/>
    <w:rsid w:val="002E12CF"/>
    <w:rsid w:val="002E59FF"/>
    <w:rsid w:val="002F0CEA"/>
    <w:rsid w:val="002F1E35"/>
    <w:rsid w:val="002F6AC4"/>
    <w:rsid w:val="00303B31"/>
    <w:rsid w:val="0032080A"/>
    <w:rsid w:val="00341D0D"/>
    <w:rsid w:val="00352E40"/>
    <w:rsid w:val="00362346"/>
    <w:rsid w:val="00375BD2"/>
    <w:rsid w:val="00377D34"/>
    <w:rsid w:val="00383748"/>
    <w:rsid w:val="003A60DA"/>
    <w:rsid w:val="003B7C84"/>
    <w:rsid w:val="003D7F01"/>
    <w:rsid w:val="003E5B82"/>
    <w:rsid w:val="0041559B"/>
    <w:rsid w:val="00430978"/>
    <w:rsid w:val="004567EC"/>
    <w:rsid w:val="00472D76"/>
    <w:rsid w:val="004769A4"/>
    <w:rsid w:val="004810FC"/>
    <w:rsid w:val="004A373B"/>
    <w:rsid w:val="004B1A43"/>
    <w:rsid w:val="004E39C0"/>
    <w:rsid w:val="004E4280"/>
    <w:rsid w:val="004E6755"/>
    <w:rsid w:val="004E6E15"/>
    <w:rsid w:val="004E70F8"/>
    <w:rsid w:val="004E72D0"/>
    <w:rsid w:val="004F0649"/>
    <w:rsid w:val="0050677B"/>
    <w:rsid w:val="005069FE"/>
    <w:rsid w:val="00530055"/>
    <w:rsid w:val="005422E6"/>
    <w:rsid w:val="00555DC3"/>
    <w:rsid w:val="00595825"/>
    <w:rsid w:val="00597DBD"/>
    <w:rsid w:val="005A114A"/>
    <w:rsid w:val="005A360D"/>
    <w:rsid w:val="005A51C8"/>
    <w:rsid w:val="005D10EA"/>
    <w:rsid w:val="005D71B4"/>
    <w:rsid w:val="00612777"/>
    <w:rsid w:val="00621216"/>
    <w:rsid w:val="00640BF7"/>
    <w:rsid w:val="006446FD"/>
    <w:rsid w:val="00653B6E"/>
    <w:rsid w:val="0065407A"/>
    <w:rsid w:val="00660A45"/>
    <w:rsid w:val="00667C00"/>
    <w:rsid w:val="00672E97"/>
    <w:rsid w:val="0067789C"/>
    <w:rsid w:val="00677955"/>
    <w:rsid w:val="00677E71"/>
    <w:rsid w:val="006B3BBA"/>
    <w:rsid w:val="006C61F5"/>
    <w:rsid w:val="006C7D63"/>
    <w:rsid w:val="006D5AAD"/>
    <w:rsid w:val="006D6EE1"/>
    <w:rsid w:val="006E5A9E"/>
    <w:rsid w:val="006F2E0D"/>
    <w:rsid w:val="007142E0"/>
    <w:rsid w:val="00723714"/>
    <w:rsid w:val="007308D5"/>
    <w:rsid w:val="00733A9D"/>
    <w:rsid w:val="0074505C"/>
    <w:rsid w:val="00750BF2"/>
    <w:rsid w:val="00760991"/>
    <w:rsid w:val="0077123C"/>
    <w:rsid w:val="0077131B"/>
    <w:rsid w:val="0077378E"/>
    <w:rsid w:val="00785782"/>
    <w:rsid w:val="007A60C0"/>
    <w:rsid w:val="007C2A5A"/>
    <w:rsid w:val="007C43EA"/>
    <w:rsid w:val="007E22EB"/>
    <w:rsid w:val="007E4A1A"/>
    <w:rsid w:val="007E6CD9"/>
    <w:rsid w:val="007F2512"/>
    <w:rsid w:val="007F6EA0"/>
    <w:rsid w:val="00802879"/>
    <w:rsid w:val="008079F0"/>
    <w:rsid w:val="00833864"/>
    <w:rsid w:val="0083431F"/>
    <w:rsid w:val="0083751B"/>
    <w:rsid w:val="00844698"/>
    <w:rsid w:val="00845214"/>
    <w:rsid w:val="00862994"/>
    <w:rsid w:val="00870F20"/>
    <w:rsid w:val="00875E2D"/>
    <w:rsid w:val="008764E1"/>
    <w:rsid w:val="00882DEE"/>
    <w:rsid w:val="00891CB0"/>
    <w:rsid w:val="008B591C"/>
    <w:rsid w:val="008D4DBB"/>
    <w:rsid w:val="008E1C6A"/>
    <w:rsid w:val="008F5F32"/>
    <w:rsid w:val="00913920"/>
    <w:rsid w:val="0091780F"/>
    <w:rsid w:val="009203CD"/>
    <w:rsid w:val="0092185A"/>
    <w:rsid w:val="00932316"/>
    <w:rsid w:val="009341C5"/>
    <w:rsid w:val="00941C3A"/>
    <w:rsid w:val="009572B1"/>
    <w:rsid w:val="00962862"/>
    <w:rsid w:val="00963086"/>
    <w:rsid w:val="00976F72"/>
    <w:rsid w:val="00977223"/>
    <w:rsid w:val="009A1AFC"/>
    <w:rsid w:val="009A5C44"/>
    <w:rsid w:val="009B6DEE"/>
    <w:rsid w:val="009C2F41"/>
    <w:rsid w:val="009C465C"/>
    <w:rsid w:val="009C573F"/>
    <w:rsid w:val="009D7799"/>
    <w:rsid w:val="009F56CA"/>
    <w:rsid w:val="009F630D"/>
    <w:rsid w:val="00A0389E"/>
    <w:rsid w:val="00A05BEE"/>
    <w:rsid w:val="00A12EEB"/>
    <w:rsid w:val="00A32947"/>
    <w:rsid w:val="00A345E0"/>
    <w:rsid w:val="00A357B8"/>
    <w:rsid w:val="00A43E7C"/>
    <w:rsid w:val="00A54B00"/>
    <w:rsid w:val="00A57FFE"/>
    <w:rsid w:val="00A63D5C"/>
    <w:rsid w:val="00A87EA0"/>
    <w:rsid w:val="00A92976"/>
    <w:rsid w:val="00AB10F0"/>
    <w:rsid w:val="00AC167D"/>
    <w:rsid w:val="00AD2C2A"/>
    <w:rsid w:val="00AD6505"/>
    <w:rsid w:val="00AE160E"/>
    <w:rsid w:val="00AF08D0"/>
    <w:rsid w:val="00AF48C1"/>
    <w:rsid w:val="00AF6025"/>
    <w:rsid w:val="00B16A41"/>
    <w:rsid w:val="00B30D55"/>
    <w:rsid w:val="00B3148A"/>
    <w:rsid w:val="00B43CAF"/>
    <w:rsid w:val="00B54801"/>
    <w:rsid w:val="00B55157"/>
    <w:rsid w:val="00B568EC"/>
    <w:rsid w:val="00B64661"/>
    <w:rsid w:val="00B64CB0"/>
    <w:rsid w:val="00B65E04"/>
    <w:rsid w:val="00B76B9E"/>
    <w:rsid w:val="00B80A4F"/>
    <w:rsid w:val="00B83063"/>
    <w:rsid w:val="00B87CA7"/>
    <w:rsid w:val="00B95F84"/>
    <w:rsid w:val="00BB43AB"/>
    <w:rsid w:val="00BC312F"/>
    <w:rsid w:val="00BC38A7"/>
    <w:rsid w:val="00BC3AB1"/>
    <w:rsid w:val="00BC4608"/>
    <w:rsid w:val="00BF3CFD"/>
    <w:rsid w:val="00C027EB"/>
    <w:rsid w:val="00C03DED"/>
    <w:rsid w:val="00C06D5A"/>
    <w:rsid w:val="00C155FD"/>
    <w:rsid w:val="00C33B9B"/>
    <w:rsid w:val="00C3622B"/>
    <w:rsid w:val="00C44217"/>
    <w:rsid w:val="00C57647"/>
    <w:rsid w:val="00C66C5C"/>
    <w:rsid w:val="00C71FA8"/>
    <w:rsid w:val="00C77811"/>
    <w:rsid w:val="00C779B2"/>
    <w:rsid w:val="00C9126B"/>
    <w:rsid w:val="00CA7A0F"/>
    <w:rsid w:val="00CB6E66"/>
    <w:rsid w:val="00CB757A"/>
    <w:rsid w:val="00CC0F42"/>
    <w:rsid w:val="00CD2028"/>
    <w:rsid w:val="00CD7046"/>
    <w:rsid w:val="00CD7EE4"/>
    <w:rsid w:val="00D04FAA"/>
    <w:rsid w:val="00D113F7"/>
    <w:rsid w:val="00D27006"/>
    <w:rsid w:val="00D361F1"/>
    <w:rsid w:val="00D4309D"/>
    <w:rsid w:val="00D4494A"/>
    <w:rsid w:val="00D47274"/>
    <w:rsid w:val="00D5131C"/>
    <w:rsid w:val="00D51970"/>
    <w:rsid w:val="00D54C52"/>
    <w:rsid w:val="00D66F14"/>
    <w:rsid w:val="00D734AD"/>
    <w:rsid w:val="00D73D44"/>
    <w:rsid w:val="00D743FA"/>
    <w:rsid w:val="00D764CA"/>
    <w:rsid w:val="00D76D58"/>
    <w:rsid w:val="00D87FA0"/>
    <w:rsid w:val="00DB090F"/>
    <w:rsid w:val="00DC0D71"/>
    <w:rsid w:val="00DC2C22"/>
    <w:rsid w:val="00DC2FC7"/>
    <w:rsid w:val="00DC3E85"/>
    <w:rsid w:val="00DC5745"/>
    <w:rsid w:val="00DD47C3"/>
    <w:rsid w:val="00DD6C3F"/>
    <w:rsid w:val="00E05DC5"/>
    <w:rsid w:val="00E14F37"/>
    <w:rsid w:val="00E30442"/>
    <w:rsid w:val="00E31E99"/>
    <w:rsid w:val="00E36614"/>
    <w:rsid w:val="00E40F17"/>
    <w:rsid w:val="00E50F37"/>
    <w:rsid w:val="00E708C1"/>
    <w:rsid w:val="00E81A1E"/>
    <w:rsid w:val="00E87207"/>
    <w:rsid w:val="00E91922"/>
    <w:rsid w:val="00E92E3F"/>
    <w:rsid w:val="00E93D5B"/>
    <w:rsid w:val="00EA4579"/>
    <w:rsid w:val="00EB0661"/>
    <w:rsid w:val="00EB2C17"/>
    <w:rsid w:val="00EB5C09"/>
    <w:rsid w:val="00EE15A7"/>
    <w:rsid w:val="00EE38DF"/>
    <w:rsid w:val="00EF03BE"/>
    <w:rsid w:val="00EF46EA"/>
    <w:rsid w:val="00F06210"/>
    <w:rsid w:val="00F108F1"/>
    <w:rsid w:val="00F27983"/>
    <w:rsid w:val="00F367E8"/>
    <w:rsid w:val="00F55A9C"/>
    <w:rsid w:val="00F60F31"/>
    <w:rsid w:val="00F65A67"/>
    <w:rsid w:val="00F715DA"/>
    <w:rsid w:val="00F71931"/>
    <w:rsid w:val="00F86827"/>
    <w:rsid w:val="00F90DF3"/>
    <w:rsid w:val="00FB09A8"/>
    <w:rsid w:val="00FC00D1"/>
    <w:rsid w:val="00FC328D"/>
    <w:rsid w:val="00FD0DD8"/>
    <w:rsid w:val="00FD503E"/>
    <w:rsid w:val="00FE5904"/>
    <w:rsid w:val="00FE63D1"/>
    <w:rsid w:val="00FF1181"/>
    <w:rsid w:val="011D3988"/>
    <w:rsid w:val="012DD511"/>
    <w:rsid w:val="013DFB3F"/>
    <w:rsid w:val="01691CF2"/>
    <w:rsid w:val="01CFA5C6"/>
    <w:rsid w:val="020EA6D3"/>
    <w:rsid w:val="02751CB7"/>
    <w:rsid w:val="02CCCF25"/>
    <w:rsid w:val="02D7E6D2"/>
    <w:rsid w:val="0382C4E7"/>
    <w:rsid w:val="03924294"/>
    <w:rsid w:val="04120AA0"/>
    <w:rsid w:val="0482B23B"/>
    <w:rsid w:val="04AEB793"/>
    <w:rsid w:val="04D5BCEA"/>
    <w:rsid w:val="04E76F29"/>
    <w:rsid w:val="0561DD59"/>
    <w:rsid w:val="05DEC061"/>
    <w:rsid w:val="05DFF1AF"/>
    <w:rsid w:val="066BF65B"/>
    <w:rsid w:val="06A38421"/>
    <w:rsid w:val="06FC8894"/>
    <w:rsid w:val="0726E153"/>
    <w:rsid w:val="07643B09"/>
    <w:rsid w:val="0795A6C1"/>
    <w:rsid w:val="07D05BF5"/>
    <w:rsid w:val="07EFA84D"/>
    <w:rsid w:val="084D7785"/>
    <w:rsid w:val="085C74DD"/>
    <w:rsid w:val="0885E16D"/>
    <w:rsid w:val="091A2CBE"/>
    <w:rsid w:val="093194EA"/>
    <w:rsid w:val="09BC90BD"/>
    <w:rsid w:val="0AA3D83B"/>
    <w:rsid w:val="0AC1522E"/>
    <w:rsid w:val="0AD80BF0"/>
    <w:rsid w:val="0B7FE73D"/>
    <w:rsid w:val="0B97F284"/>
    <w:rsid w:val="0D1F3C8F"/>
    <w:rsid w:val="0D961E0B"/>
    <w:rsid w:val="0D9E7978"/>
    <w:rsid w:val="0DADE787"/>
    <w:rsid w:val="0DBB0F6A"/>
    <w:rsid w:val="0DCDE3C3"/>
    <w:rsid w:val="0DCE8CBE"/>
    <w:rsid w:val="0E33A2D3"/>
    <w:rsid w:val="0EC98C1F"/>
    <w:rsid w:val="0ED17617"/>
    <w:rsid w:val="0F4169FC"/>
    <w:rsid w:val="0F53E2DE"/>
    <w:rsid w:val="0F596379"/>
    <w:rsid w:val="0FC77AF0"/>
    <w:rsid w:val="100C53C2"/>
    <w:rsid w:val="102C283F"/>
    <w:rsid w:val="1152519F"/>
    <w:rsid w:val="11C36711"/>
    <w:rsid w:val="1211710E"/>
    <w:rsid w:val="1218A167"/>
    <w:rsid w:val="12242719"/>
    <w:rsid w:val="125194BA"/>
    <w:rsid w:val="1296A8CB"/>
    <w:rsid w:val="12F5B077"/>
    <w:rsid w:val="1305645E"/>
    <w:rsid w:val="13473CE9"/>
    <w:rsid w:val="13F4A040"/>
    <w:rsid w:val="14A38B71"/>
    <w:rsid w:val="14A8A202"/>
    <w:rsid w:val="14B5948C"/>
    <w:rsid w:val="14CE403C"/>
    <w:rsid w:val="157A67E1"/>
    <w:rsid w:val="157B0A33"/>
    <w:rsid w:val="15A6F75C"/>
    <w:rsid w:val="16203E90"/>
    <w:rsid w:val="16525066"/>
    <w:rsid w:val="16607A78"/>
    <w:rsid w:val="16A08F1B"/>
    <w:rsid w:val="16B4AFCC"/>
    <w:rsid w:val="16F2E456"/>
    <w:rsid w:val="1707405B"/>
    <w:rsid w:val="17CF5CAE"/>
    <w:rsid w:val="187B20A0"/>
    <w:rsid w:val="188E06AD"/>
    <w:rsid w:val="188F9DAF"/>
    <w:rsid w:val="18EDCD2C"/>
    <w:rsid w:val="19466221"/>
    <w:rsid w:val="1969D25F"/>
    <w:rsid w:val="19E2CFF7"/>
    <w:rsid w:val="19E7045F"/>
    <w:rsid w:val="1A2E597C"/>
    <w:rsid w:val="1A2FD2E1"/>
    <w:rsid w:val="1A9F89C6"/>
    <w:rsid w:val="1B448378"/>
    <w:rsid w:val="1BE158F3"/>
    <w:rsid w:val="1CEAACA5"/>
    <w:rsid w:val="1D0901A4"/>
    <w:rsid w:val="1D662842"/>
    <w:rsid w:val="1DCF9DBE"/>
    <w:rsid w:val="1E0651D0"/>
    <w:rsid w:val="1E8C8DFA"/>
    <w:rsid w:val="1E9A9D32"/>
    <w:rsid w:val="1EB760C6"/>
    <w:rsid w:val="1EE4F5B9"/>
    <w:rsid w:val="1F3B4548"/>
    <w:rsid w:val="204B1915"/>
    <w:rsid w:val="2077EB74"/>
    <w:rsid w:val="209BB7D0"/>
    <w:rsid w:val="20A19033"/>
    <w:rsid w:val="212E03C0"/>
    <w:rsid w:val="214CB4B8"/>
    <w:rsid w:val="21C387D0"/>
    <w:rsid w:val="21C5B8DB"/>
    <w:rsid w:val="2293D5EB"/>
    <w:rsid w:val="22B58A5E"/>
    <w:rsid w:val="22DA017D"/>
    <w:rsid w:val="23092EF9"/>
    <w:rsid w:val="2363D774"/>
    <w:rsid w:val="2379F9F2"/>
    <w:rsid w:val="23815320"/>
    <w:rsid w:val="24459CD8"/>
    <w:rsid w:val="245AA35E"/>
    <w:rsid w:val="2484C909"/>
    <w:rsid w:val="24BE50FA"/>
    <w:rsid w:val="253CE8D7"/>
    <w:rsid w:val="2541A187"/>
    <w:rsid w:val="25D2EDE9"/>
    <w:rsid w:val="26BC73BD"/>
    <w:rsid w:val="26D08152"/>
    <w:rsid w:val="275F1C1E"/>
    <w:rsid w:val="27C74769"/>
    <w:rsid w:val="27DDBE13"/>
    <w:rsid w:val="281EA8A5"/>
    <w:rsid w:val="28CB8DE2"/>
    <w:rsid w:val="28D1FD70"/>
    <w:rsid w:val="295B8974"/>
    <w:rsid w:val="2968F0FC"/>
    <w:rsid w:val="2990087F"/>
    <w:rsid w:val="29B0A762"/>
    <w:rsid w:val="2A456D23"/>
    <w:rsid w:val="2AB5E7AA"/>
    <w:rsid w:val="2B0AA249"/>
    <w:rsid w:val="2B199857"/>
    <w:rsid w:val="2B3CA81A"/>
    <w:rsid w:val="2B828D19"/>
    <w:rsid w:val="2B8EA8F2"/>
    <w:rsid w:val="2B9855F3"/>
    <w:rsid w:val="2C73AE90"/>
    <w:rsid w:val="2CBAB1C7"/>
    <w:rsid w:val="2CF7D285"/>
    <w:rsid w:val="2D0B7505"/>
    <w:rsid w:val="2D63B15E"/>
    <w:rsid w:val="2DBEDFC1"/>
    <w:rsid w:val="2DCA0CC1"/>
    <w:rsid w:val="2DCAE060"/>
    <w:rsid w:val="2DF4642B"/>
    <w:rsid w:val="2E1DB268"/>
    <w:rsid w:val="2E237AAD"/>
    <w:rsid w:val="2E2B1DE0"/>
    <w:rsid w:val="2E3D3924"/>
    <w:rsid w:val="2E5AA6EE"/>
    <w:rsid w:val="2E5C0631"/>
    <w:rsid w:val="2F3A9267"/>
    <w:rsid w:val="300FE85D"/>
    <w:rsid w:val="301432AA"/>
    <w:rsid w:val="307C2CB6"/>
    <w:rsid w:val="30BAEAC1"/>
    <w:rsid w:val="30F9A111"/>
    <w:rsid w:val="3119BCAD"/>
    <w:rsid w:val="317AE640"/>
    <w:rsid w:val="3207EED1"/>
    <w:rsid w:val="322C9C47"/>
    <w:rsid w:val="3234EA5B"/>
    <w:rsid w:val="3243C9B6"/>
    <w:rsid w:val="325F0D14"/>
    <w:rsid w:val="32B6DA46"/>
    <w:rsid w:val="332F0ECF"/>
    <w:rsid w:val="333F387B"/>
    <w:rsid w:val="335B9EDF"/>
    <w:rsid w:val="335EFA26"/>
    <w:rsid w:val="33A9D0C6"/>
    <w:rsid w:val="33F709FE"/>
    <w:rsid w:val="3499FB6A"/>
    <w:rsid w:val="34D1B6C0"/>
    <w:rsid w:val="3639057E"/>
    <w:rsid w:val="36BC8497"/>
    <w:rsid w:val="36FB026C"/>
    <w:rsid w:val="37220C94"/>
    <w:rsid w:val="37435E3E"/>
    <w:rsid w:val="378CC5A7"/>
    <w:rsid w:val="3844CA18"/>
    <w:rsid w:val="3871998E"/>
    <w:rsid w:val="3875CB67"/>
    <w:rsid w:val="389CADF0"/>
    <w:rsid w:val="38F53C82"/>
    <w:rsid w:val="38FC3A86"/>
    <w:rsid w:val="39381B6A"/>
    <w:rsid w:val="39E439AB"/>
    <w:rsid w:val="3A1B17C8"/>
    <w:rsid w:val="3A23CEBC"/>
    <w:rsid w:val="3A5D65E5"/>
    <w:rsid w:val="3A7E9A55"/>
    <w:rsid w:val="3AC8ED9D"/>
    <w:rsid w:val="3AD986A5"/>
    <w:rsid w:val="3BE2DE9F"/>
    <w:rsid w:val="3C532590"/>
    <w:rsid w:val="3D7B32B2"/>
    <w:rsid w:val="3D96D424"/>
    <w:rsid w:val="3DF8610D"/>
    <w:rsid w:val="3E03025A"/>
    <w:rsid w:val="3E63A9B6"/>
    <w:rsid w:val="3E70E4E8"/>
    <w:rsid w:val="3EB1B2D6"/>
    <w:rsid w:val="3EF2F11E"/>
    <w:rsid w:val="3F7E4857"/>
    <w:rsid w:val="40020EB9"/>
    <w:rsid w:val="402D98E8"/>
    <w:rsid w:val="406CFB45"/>
    <w:rsid w:val="408C8B14"/>
    <w:rsid w:val="42487960"/>
    <w:rsid w:val="425F5C9C"/>
    <w:rsid w:val="43842FFF"/>
    <w:rsid w:val="43D99641"/>
    <w:rsid w:val="43FCDFFA"/>
    <w:rsid w:val="445C9609"/>
    <w:rsid w:val="4524D1EF"/>
    <w:rsid w:val="45B63F1D"/>
    <w:rsid w:val="45D3EE93"/>
    <w:rsid w:val="46271707"/>
    <w:rsid w:val="463B93A3"/>
    <w:rsid w:val="464F836A"/>
    <w:rsid w:val="475A4824"/>
    <w:rsid w:val="47AF52E0"/>
    <w:rsid w:val="47DD4EAC"/>
    <w:rsid w:val="4842553A"/>
    <w:rsid w:val="4876396E"/>
    <w:rsid w:val="487A6B26"/>
    <w:rsid w:val="48D6FD4E"/>
    <w:rsid w:val="48F48759"/>
    <w:rsid w:val="49F7C7DB"/>
    <w:rsid w:val="4A3F9B5B"/>
    <w:rsid w:val="4AE2FE0A"/>
    <w:rsid w:val="4AE523D8"/>
    <w:rsid w:val="4B649F5A"/>
    <w:rsid w:val="4BCDC69F"/>
    <w:rsid w:val="4C828E64"/>
    <w:rsid w:val="4CF6A9C4"/>
    <w:rsid w:val="4D21844C"/>
    <w:rsid w:val="4D366027"/>
    <w:rsid w:val="4D860B2A"/>
    <w:rsid w:val="4DC7DFF7"/>
    <w:rsid w:val="4F16F94A"/>
    <w:rsid w:val="4F16FE77"/>
    <w:rsid w:val="4F26161E"/>
    <w:rsid w:val="4FE5CBD7"/>
    <w:rsid w:val="5005C8E6"/>
    <w:rsid w:val="506A127A"/>
    <w:rsid w:val="50BA4CA1"/>
    <w:rsid w:val="50EF1347"/>
    <w:rsid w:val="51B95C23"/>
    <w:rsid w:val="52AEE6F2"/>
    <w:rsid w:val="52C1C014"/>
    <w:rsid w:val="52D52B84"/>
    <w:rsid w:val="52FB4AB0"/>
    <w:rsid w:val="53365635"/>
    <w:rsid w:val="533CB673"/>
    <w:rsid w:val="539274CC"/>
    <w:rsid w:val="5421607F"/>
    <w:rsid w:val="549F2EF5"/>
    <w:rsid w:val="54F915CD"/>
    <w:rsid w:val="551F6568"/>
    <w:rsid w:val="5543E178"/>
    <w:rsid w:val="55469C95"/>
    <w:rsid w:val="55929BD7"/>
    <w:rsid w:val="55C6FBDC"/>
    <w:rsid w:val="55FB3CEE"/>
    <w:rsid w:val="5603070A"/>
    <w:rsid w:val="561EC0AE"/>
    <w:rsid w:val="56786816"/>
    <w:rsid w:val="568A5558"/>
    <w:rsid w:val="577621DE"/>
    <w:rsid w:val="5821AD12"/>
    <w:rsid w:val="58519462"/>
    <w:rsid w:val="58AE93D5"/>
    <w:rsid w:val="58B5ACB2"/>
    <w:rsid w:val="58C070D2"/>
    <w:rsid w:val="58F54F3C"/>
    <w:rsid w:val="5921A3B4"/>
    <w:rsid w:val="59468E04"/>
    <w:rsid w:val="5976F713"/>
    <w:rsid w:val="598FB956"/>
    <w:rsid w:val="5AFA6092"/>
    <w:rsid w:val="5B071D04"/>
    <w:rsid w:val="5B0A9872"/>
    <w:rsid w:val="5B521843"/>
    <w:rsid w:val="5B844FDF"/>
    <w:rsid w:val="5BBB3B46"/>
    <w:rsid w:val="5CCCCA06"/>
    <w:rsid w:val="5CE5DF9A"/>
    <w:rsid w:val="5D067427"/>
    <w:rsid w:val="5D0C2399"/>
    <w:rsid w:val="5D8EFC98"/>
    <w:rsid w:val="5E7CB45E"/>
    <w:rsid w:val="5E7E27CB"/>
    <w:rsid w:val="5E9276C3"/>
    <w:rsid w:val="61561EFD"/>
    <w:rsid w:val="615FD413"/>
    <w:rsid w:val="61BBF01E"/>
    <w:rsid w:val="61EA6E6A"/>
    <w:rsid w:val="62991A9A"/>
    <w:rsid w:val="6344FD8F"/>
    <w:rsid w:val="6385B883"/>
    <w:rsid w:val="6386694E"/>
    <w:rsid w:val="6444D8CF"/>
    <w:rsid w:val="64600747"/>
    <w:rsid w:val="64726D72"/>
    <w:rsid w:val="6488D7C4"/>
    <w:rsid w:val="64BD399A"/>
    <w:rsid w:val="64E54CED"/>
    <w:rsid w:val="656A4FAE"/>
    <w:rsid w:val="6576883A"/>
    <w:rsid w:val="65BBA5A5"/>
    <w:rsid w:val="65D60CAB"/>
    <w:rsid w:val="66258D1A"/>
    <w:rsid w:val="665A5E90"/>
    <w:rsid w:val="665FA43B"/>
    <w:rsid w:val="6774639D"/>
    <w:rsid w:val="67EE1478"/>
    <w:rsid w:val="68069268"/>
    <w:rsid w:val="68544C26"/>
    <w:rsid w:val="6882F6B4"/>
    <w:rsid w:val="68C3010A"/>
    <w:rsid w:val="68FA2E4E"/>
    <w:rsid w:val="68FDB5E0"/>
    <w:rsid w:val="6912E018"/>
    <w:rsid w:val="697DF898"/>
    <w:rsid w:val="6A4D2299"/>
    <w:rsid w:val="6AE30CC6"/>
    <w:rsid w:val="6B2897FC"/>
    <w:rsid w:val="6BBB6610"/>
    <w:rsid w:val="6BFFB437"/>
    <w:rsid w:val="6C262FA6"/>
    <w:rsid w:val="6C9BA006"/>
    <w:rsid w:val="6CB1872E"/>
    <w:rsid w:val="6D56949C"/>
    <w:rsid w:val="6D8ECC91"/>
    <w:rsid w:val="6DC50658"/>
    <w:rsid w:val="6DC6B472"/>
    <w:rsid w:val="6E44C9F2"/>
    <w:rsid w:val="6ECDD702"/>
    <w:rsid w:val="6F2D14E7"/>
    <w:rsid w:val="6F34C53E"/>
    <w:rsid w:val="6F4FDC3C"/>
    <w:rsid w:val="6F5ECAD9"/>
    <w:rsid w:val="6F67535D"/>
    <w:rsid w:val="6FDFA40A"/>
    <w:rsid w:val="701BAECC"/>
    <w:rsid w:val="70609AB2"/>
    <w:rsid w:val="7074F930"/>
    <w:rsid w:val="70A1EBC8"/>
    <w:rsid w:val="70D2C786"/>
    <w:rsid w:val="71365A58"/>
    <w:rsid w:val="7165D46F"/>
    <w:rsid w:val="7241D6CC"/>
    <w:rsid w:val="726B5A6D"/>
    <w:rsid w:val="72B41F8E"/>
    <w:rsid w:val="72C8FBC4"/>
    <w:rsid w:val="72CE0959"/>
    <w:rsid w:val="732C158A"/>
    <w:rsid w:val="736182B7"/>
    <w:rsid w:val="7395642A"/>
    <w:rsid w:val="73A5D686"/>
    <w:rsid w:val="73FA38B1"/>
    <w:rsid w:val="743167F1"/>
    <w:rsid w:val="7432829B"/>
    <w:rsid w:val="74729AD0"/>
    <w:rsid w:val="747CB7DD"/>
    <w:rsid w:val="75097D18"/>
    <w:rsid w:val="7535E9C7"/>
    <w:rsid w:val="7558F3AE"/>
    <w:rsid w:val="75DC57A3"/>
    <w:rsid w:val="7632B5ED"/>
    <w:rsid w:val="769DD913"/>
    <w:rsid w:val="76D8EF31"/>
    <w:rsid w:val="76FCF185"/>
    <w:rsid w:val="772CBCEC"/>
    <w:rsid w:val="7811F44F"/>
    <w:rsid w:val="789C64EE"/>
    <w:rsid w:val="793632C0"/>
    <w:rsid w:val="79AB9F86"/>
    <w:rsid w:val="79CE25F2"/>
    <w:rsid w:val="7AD709BB"/>
    <w:rsid w:val="7B88290D"/>
    <w:rsid w:val="7BD1E910"/>
    <w:rsid w:val="7C0F4737"/>
    <w:rsid w:val="7C823FF9"/>
    <w:rsid w:val="7C98BFCB"/>
    <w:rsid w:val="7C9DD0D2"/>
    <w:rsid w:val="7CED04C2"/>
    <w:rsid w:val="7D387B35"/>
    <w:rsid w:val="7D74BDD5"/>
    <w:rsid w:val="7E0B1B79"/>
    <w:rsid w:val="7E45D003"/>
    <w:rsid w:val="7EA2EC1D"/>
    <w:rsid w:val="7F06C5C7"/>
    <w:rsid w:val="7F0FBE61"/>
    <w:rsid w:val="7F44CC75"/>
    <w:rsid w:val="7F54D2B1"/>
    <w:rsid w:val="7FB745C2"/>
    <w:rsid w:val="7FBDF1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C65130D"/>
  <w15:chartTrackingRefBased/>
  <w15:docId w15:val="{51BCC5F7-CCBE-4696-9150-A5CB770A45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hAnsiTheme="minorHAnsi" w:eastAsia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uiPriority="1" w:semiHidden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rsid w:val="157B0A33"/>
    <w:pPr>
      <w:widowControl w:val="0"/>
      <w:spacing w:after="0"/>
    </w:pPr>
  </w:style>
  <w:style w:type="paragraph" w:styleId="Ttulo1">
    <w:name w:val="heading 1"/>
    <w:basedOn w:val="Normal"/>
    <w:link w:val="Ttulo1Char"/>
    <w:uiPriority w:val="9"/>
    <w:qFormat/>
    <w:rsid w:val="157B0A33"/>
    <w:pPr>
      <w:spacing w:before="64"/>
      <w:ind w:left="382" w:hanging="280"/>
      <w:outlineLvl w:val="0"/>
    </w:pPr>
    <w:rPr>
      <w:rFonts w:ascii="Times New Roman" w:hAnsi="Times New Roman" w:eastAsia="Times New Roman"/>
      <w:b/>
      <w:bCs/>
      <w:sz w:val="28"/>
      <w:szCs w:val="28"/>
    </w:rPr>
  </w:style>
  <w:style w:type="paragraph" w:styleId="Ttulo2">
    <w:name w:val="heading 2"/>
    <w:basedOn w:val="Normal"/>
    <w:link w:val="Ttulo2Char"/>
    <w:uiPriority w:val="9"/>
    <w:unhideWhenUsed/>
    <w:qFormat/>
    <w:rsid w:val="157B0A33"/>
    <w:pPr>
      <w:ind w:left="102"/>
      <w:outlineLvl w:val="1"/>
    </w:pPr>
    <w:rPr>
      <w:rFonts w:ascii="Times New Roman" w:hAnsi="Times New Roman" w:eastAsia="Times New Roman"/>
      <w:b/>
      <w:bCs/>
      <w:sz w:val="24"/>
      <w:szCs w:val="24"/>
    </w:rPr>
  </w:style>
  <w:style w:type="character" w:styleId="Fontepargpadro" w:default="1">
    <w:name w:val="Default Paragraph Font"/>
    <w:uiPriority w:val="1"/>
    <w:semiHidden/>
    <w:unhideWhenUsed/>
  </w:style>
  <w:style w:type="table" w:styleId="Tabela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Semlista" w:default="1">
    <w:name w:val="No List"/>
    <w:uiPriority w:val="99"/>
    <w:semiHidden/>
    <w:unhideWhenUsed/>
  </w:style>
  <w:style w:type="character" w:styleId="Ttulo1Char" w:customStyle="1">
    <w:name w:val="Título 1 Char"/>
    <w:basedOn w:val="Fontepargpadro"/>
    <w:link w:val="Ttulo1"/>
    <w:uiPriority w:val="9"/>
    <w:rsid w:val="0083751B"/>
    <w:rPr>
      <w:rFonts w:ascii="Times New Roman" w:hAnsi="Times New Roman" w:eastAsia="Times New Roman"/>
      <w:b/>
      <w:bCs/>
      <w:sz w:val="28"/>
      <w:szCs w:val="28"/>
      <w:lang w:val="en-US"/>
    </w:rPr>
  </w:style>
  <w:style w:type="character" w:styleId="Ttulo2Char" w:customStyle="1">
    <w:name w:val="Título 2 Char"/>
    <w:basedOn w:val="Fontepargpadro"/>
    <w:link w:val="Ttulo2"/>
    <w:uiPriority w:val="9"/>
    <w:rsid w:val="0083751B"/>
    <w:rPr>
      <w:rFonts w:ascii="Times New Roman" w:hAnsi="Times New Roman" w:eastAsia="Times New Roman"/>
      <w:b/>
      <w:bCs/>
      <w:sz w:val="24"/>
      <w:szCs w:val="24"/>
      <w:lang w:val="en-US"/>
    </w:rPr>
  </w:style>
  <w:style w:type="paragraph" w:styleId="Corpodetexto">
    <w:name w:val="Body Text"/>
    <w:basedOn w:val="Normal"/>
    <w:link w:val="CorpodetextoChar"/>
    <w:uiPriority w:val="1"/>
    <w:qFormat/>
    <w:rsid w:val="157B0A33"/>
    <w:pPr>
      <w:spacing w:before="137"/>
      <w:ind w:left="102"/>
    </w:pPr>
    <w:rPr>
      <w:rFonts w:ascii="Times New Roman" w:hAnsi="Times New Roman" w:eastAsia="Times New Roman"/>
      <w:sz w:val="24"/>
      <w:szCs w:val="24"/>
    </w:rPr>
  </w:style>
  <w:style w:type="character" w:styleId="CorpodetextoChar" w:customStyle="1">
    <w:name w:val="Corpo de texto Char"/>
    <w:basedOn w:val="Fontepargpadro"/>
    <w:link w:val="Corpodetexto"/>
    <w:uiPriority w:val="1"/>
    <w:rsid w:val="0083751B"/>
    <w:rPr>
      <w:rFonts w:ascii="Times New Roman" w:hAnsi="Times New Roman" w:eastAsia="Times New Roman"/>
      <w:sz w:val="24"/>
      <w:szCs w:val="24"/>
      <w:lang w:val="en-US"/>
    </w:rPr>
  </w:style>
  <w:style w:type="paragraph" w:styleId="PargrafodaLista">
    <w:name w:val="List Paragraph"/>
    <w:basedOn w:val="Normal"/>
    <w:uiPriority w:val="1"/>
    <w:qFormat/>
    <w:rsid w:val="157B0A33"/>
  </w:style>
  <w:style w:type="paragraph" w:styleId="Cabealho">
    <w:name w:val="header"/>
    <w:basedOn w:val="Normal"/>
    <w:link w:val="CabealhoChar"/>
    <w:uiPriority w:val="99"/>
    <w:unhideWhenUsed/>
    <w:rsid w:val="157B0A33"/>
    <w:pPr>
      <w:tabs>
        <w:tab w:val="center" w:pos="4252"/>
        <w:tab w:val="right" w:pos="8504"/>
      </w:tabs>
    </w:pPr>
  </w:style>
  <w:style w:type="character" w:styleId="CabealhoChar" w:customStyle="1">
    <w:name w:val="Cabeçalho Char"/>
    <w:basedOn w:val="Fontepargpadro"/>
    <w:link w:val="Cabealho"/>
    <w:uiPriority w:val="99"/>
    <w:rsid w:val="0083751B"/>
    <w:rPr>
      <w:lang w:val="en-US"/>
    </w:rPr>
  </w:style>
  <w:style w:type="paragraph" w:styleId="Rodap">
    <w:name w:val="footer"/>
    <w:basedOn w:val="Normal"/>
    <w:link w:val="RodapChar"/>
    <w:uiPriority w:val="99"/>
    <w:unhideWhenUsed/>
    <w:rsid w:val="157B0A33"/>
    <w:pPr>
      <w:tabs>
        <w:tab w:val="center" w:pos="4252"/>
        <w:tab w:val="right" w:pos="8504"/>
      </w:tabs>
    </w:pPr>
  </w:style>
  <w:style w:type="character" w:styleId="RodapChar" w:customStyle="1">
    <w:name w:val="Rodapé Char"/>
    <w:basedOn w:val="Fontepargpadro"/>
    <w:link w:val="Rodap"/>
    <w:uiPriority w:val="99"/>
    <w:rsid w:val="0083751B"/>
    <w:rPr>
      <w:lang w:val="en-US"/>
    </w:rPr>
  </w:style>
  <w:style w:type="table" w:styleId="TableNormal" w:customStyle="1">
    <w:name w:val="Table Normal"/>
    <w:uiPriority w:val="2"/>
    <w:semiHidden/>
    <w:unhideWhenUsed/>
    <w:qFormat/>
    <w:rsid w:val="004567EC"/>
    <w:pPr>
      <w:widowControl w:val="0"/>
      <w:spacing w:after="0" w:line="240" w:lineRule="auto"/>
    </w:pPr>
    <w:rPr>
      <w:lang w:val="en-US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TableParagraph" w:customStyle="1">
    <w:name w:val="Table Paragraph"/>
    <w:basedOn w:val="Normal"/>
    <w:uiPriority w:val="1"/>
    <w:qFormat/>
    <w:rsid w:val="157B0A33"/>
  </w:style>
  <w:style w:type="character" w:styleId="Refdecomentrio">
    <w:name w:val="annotation reference"/>
    <w:basedOn w:val="Fontepargpadro"/>
    <w:uiPriority w:val="99"/>
    <w:semiHidden/>
    <w:unhideWhenUsed/>
    <w:rsid w:val="004567EC"/>
    <w:rPr>
      <w:sz w:val="16"/>
      <w:szCs w:val="16"/>
    </w:rPr>
  </w:style>
  <w:style w:type="paragraph" w:styleId="Textodecomentrio">
    <w:name w:val="annotation text"/>
    <w:basedOn w:val="Normal"/>
    <w:link w:val="TextodecomentrioChar"/>
    <w:uiPriority w:val="99"/>
    <w:semiHidden/>
    <w:unhideWhenUsed/>
    <w:rsid w:val="157B0A33"/>
    <w:rPr>
      <w:sz w:val="20"/>
      <w:szCs w:val="20"/>
    </w:rPr>
  </w:style>
  <w:style w:type="character" w:styleId="TextodecomentrioChar" w:customStyle="1">
    <w:name w:val="Texto de comentário Char"/>
    <w:basedOn w:val="Fontepargpadro"/>
    <w:link w:val="Textodecomentrio"/>
    <w:uiPriority w:val="99"/>
    <w:semiHidden/>
    <w:rsid w:val="004567EC"/>
    <w:rPr>
      <w:sz w:val="20"/>
      <w:szCs w:val="20"/>
    </w:rPr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rsid w:val="004567EC"/>
    <w:rPr>
      <w:b/>
      <w:bCs/>
    </w:rPr>
  </w:style>
  <w:style w:type="character" w:styleId="AssuntodocomentrioChar" w:customStyle="1">
    <w:name w:val="Assunto do comentário Char"/>
    <w:basedOn w:val="TextodecomentrioChar"/>
    <w:link w:val="Assuntodocomentrio"/>
    <w:uiPriority w:val="99"/>
    <w:semiHidden/>
    <w:rsid w:val="004567EC"/>
    <w:rPr>
      <w:b/>
      <w:bCs/>
      <w:sz w:val="20"/>
      <w:szCs w:val="20"/>
    </w:rPr>
  </w:style>
  <w:style w:type="character" w:styleId="Nmerodelinha">
    <w:name w:val="line number"/>
    <w:basedOn w:val="Fontepargpadro"/>
    <w:uiPriority w:val="99"/>
    <w:semiHidden/>
    <w:unhideWhenUsed/>
    <w:rsid w:val="00375BD2"/>
  </w:style>
  <w:style w:type="character" w:styleId="Hyperlink">
    <w:name w:val="Hyperlink"/>
    <w:basedOn w:val="Fontepargpadro"/>
    <w:uiPriority w:val="99"/>
    <w:unhideWhenUsed/>
    <w:rsid w:val="00E14F37"/>
    <w:rPr>
      <w:color w:val="0563C1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E14F37"/>
    <w:rPr>
      <w:color w:val="605E5C"/>
      <w:shd w:val="clear" w:color="auto" w:fill="E1DFDD"/>
    </w:rPr>
  </w:style>
  <w:style w:type="paragraph" w:styleId="CabealhodoSumrio">
    <w:name w:val="TOC Heading"/>
    <w:basedOn w:val="Ttulo1"/>
    <w:next w:val="Normal"/>
    <w:uiPriority w:val="39"/>
    <w:unhideWhenUsed/>
    <w:qFormat/>
    <w:rsid w:val="002E59FF"/>
    <w:pPr>
      <w:keepNext/>
      <w:keepLines/>
      <w:widowControl/>
      <w:spacing w:before="240"/>
      <w:ind w:left="0" w:firstLine="0"/>
      <w:outlineLvl w:val="9"/>
    </w:pPr>
    <w:rPr>
      <w:rFonts w:asciiTheme="majorHAnsi" w:hAnsiTheme="majorHAnsi" w:eastAsiaTheme="majorEastAsia" w:cstheme="majorBidi"/>
      <w:b w:val="0"/>
      <w:bCs w:val="0"/>
      <w:color w:val="2F5496" w:themeColor="accent1" w:themeShade="BF"/>
      <w:sz w:val="32"/>
      <w:szCs w:val="32"/>
      <w:lang w:eastAsia="pt-BR"/>
    </w:rPr>
  </w:style>
  <w:style w:type="paragraph" w:styleId="Sumrio2">
    <w:name w:val="toc 2"/>
    <w:basedOn w:val="Normal"/>
    <w:next w:val="Normal"/>
    <w:uiPriority w:val="39"/>
    <w:unhideWhenUsed/>
    <w:rsid w:val="157B0A33"/>
    <w:pPr>
      <w:spacing w:after="100"/>
      <w:ind w:left="220"/>
    </w:pPr>
    <w:rPr>
      <w:rFonts w:ascii="Times New Roman" w:hAnsi="Times New Roman"/>
    </w:rPr>
  </w:style>
  <w:style w:type="paragraph" w:styleId="Sumrio1">
    <w:name w:val="toc 1"/>
    <w:basedOn w:val="Normal"/>
    <w:next w:val="Normal"/>
    <w:uiPriority w:val="39"/>
    <w:unhideWhenUsed/>
    <w:rsid w:val="157B0A33"/>
    <w:pPr>
      <w:spacing w:after="100"/>
    </w:pPr>
    <w:rPr>
      <w:rFonts w:ascii="Times New Roman" w:hAnsi="Times New Roman"/>
    </w:rPr>
  </w:style>
  <w:style w:type="paragraph" w:styleId="Sumrio3">
    <w:name w:val="toc 3"/>
    <w:basedOn w:val="Normal"/>
    <w:next w:val="Normal"/>
    <w:uiPriority w:val="39"/>
    <w:semiHidden/>
    <w:unhideWhenUsed/>
    <w:rsid w:val="157B0A33"/>
    <w:pPr>
      <w:spacing w:after="100"/>
      <w:ind w:left="440"/>
    </w:pPr>
    <w:rPr>
      <w:rFonts w:ascii="Times New Roman" w:hAnsi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header" Target="header1.xml" Id="rId8" /><Relationship Type="http://schemas.openxmlformats.org/officeDocument/2006/relationships/image" Target="media/image3.png" Id="rId13" /><Relationship Type="http://schemas.openxmlformats.org/officeDocument/2006/relationships/image" Target="media/image8.png" Id="rId18" /><Relationship Type="http://schemas.openxmlformats.org/officeDocument/2006/relationships/footer" Target="footer3.xml" Id="rId26" /><Relationship Type="http://schemas.openxmlformats.org/officeDocument/2006/relationships/styles" Target="styles.xml" Id="rId3" /><Relationship Type="http://schemas.openxmlformats.org/officeDocument/2006/relationships/image" Target="media/image11.png" Id="rId21" /><Relationship Type="http://schemas.openxmlformats.org/officeDocument/2006/relationships/endnotes" Target="endnotes.xml" Id="rId7" /><Relationship Type="http://schemas.openxmlformats.org/officeDocument/2006/relationships/image" Target="media/image2.png" Id="rId12" /><Relationship Type="http://schemas.openxmlformats.org/officeDocument/2006/relationships/hyperlink" Target="https://developer.mozilla.org/pt-BR/docs/Web/JavaScript" TargetMode="External" Id="rId25" /><Relationship Type="http://schemas.openxmlformats.org/officeDocument/2006/relationships/numbering" Target="numbering.xml" Id="rId2" /><Relationship Type="http://schemas.openxmlformats.org/officeDocument/2006/relationships/image" Target="media/image10.png" Id="rId20" /><Relationship Type="http://schemas.openxmlformats.org/officeDocument/2006/relationships/customXml" Target="../customXml/item1.xml" Id="rId1" /><Relationship Type="http://schemas.openxmlformats.org/officeDocument/2006/relationships/footnotes" Target="footnotes.xml" Id="rId6" /><Relationship Type="http://schemas.openxmlformats.org/officeDocument/2006/relationships/image" Target="media/image1.png" Id="rId11" /><Relationship Type="http://schemas.openxmlformats.org/officeDocument/2006/relationships/hyperlink" Target="https://www.w3schools.com/html/" TargetMode="External" Id="rId24" /><Relationship Type="http://schemas.openxmlformats.org/officeDocument/2006/relationships/webSettings" Target="webSettings.xml" Id="rId5" /><Relationship Type="http://schemas.openxmlformats.org/officeDocument/2006/relationships/image" Target="media/image5.png" Id="rId15" /><Relationship Type="http://schemas.openxmlformats.org/officeDocument/2006/relationships/hyperlink" Target="https://pt.stackoverflow.com/questions/401673/ddd-telefone-css" TargetMode="External" Id="rId23" /><Relationship Type="http://schemas.openxmlformats.org/officeDocument/2006/relationships/theme" Target="theme/theme1.xml" Id="rId28" /><Relationship Type="http://schemas.openxmlformats.org/officeDocument/2006/relationships/footer" Target="footer2.xml" Id="rId10" /><Relationship Type="http://schemas.openxmlformats.org/officeDocument/2006/relationships/image" Target="media/image9.png" Id="rId19" /><Relationship Type="http://schemas.openxmlformats.org/officeDocument/2006/relationships/settings" Target="settings.xml" Id="rId4" /><Relationship Type="http://schemas.openxmlformats.org/officeDocument/2006/relationships/footer" Target="footer1.xml" Id="rId9" /><Relationship Type="http://schemas.openxmlformats.org/officeDocument/2006/relationships/image" Target="media/image4.png" Id="rId14" /><Relationship Type="http://schemas.openxmlformats.org/officeDocument/2006/relationships/hyperlink" Target="https://myloview.com.br/poster-adote-me-nao-compre-silhueta-triste-da-cara-do-gato-branco-no-82E67CC" TargetMode="External" Id="rId22" /><Relationship Type="http://schemas.openxmlformats.org/officeDocument/2006/relationships/fontTable" Target="fontTable.xml" Id="rId27" /><Relationship Type="http://schemas.openxmlformats.org/officeDocument/2006/relationships/image" Target="/media/image.jpg" Id="R1bdc43c2dc774646" /><Relationship Type="http://schemas.openxmlformats.org/officeDocument/2006/relationships/image" Target="/media/image2.jpg" Id="R19a54f448e384f12" 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9E02DDA-EB2D-4ADA-B7A2-CE1EF410E5CB}">
  <ds:schemaRefs>
    <ds:schemaRef ds:uri="http://schemas.openxmlformats.org/officeDocument/2006/bibliography"/>
  </ds:schemaRefs>
</ds:datastoreItem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Estácio</dc:creator>
  <keywords/>
  <dc:description/>
  <lastModifiedBy>Nicole Pereira</lastModifiedBy>
  <revision>267</revision>
  <dcterms:created xsi:type="dcterms:W3CDTF">2024-11-12T21:11:00.0000000Z</dcterms:created>
  <dcterms:modified xsi:type="dcterms:W3CDTF">2024-11-12T21:28:37.8462184Z</dcterms:modified>
</coreProperties>
</file>