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157B0A33" w:rsidP="157B0A33" w:rsidRDefault="157B0A33" w14:paraId="6559104C" w14:textId="1AD0CF14">
      <w:pPr>
        <w:pStyle w:val="Corpodetexto"/>
        <w:widowControl w:val="0"/>
        <w:spacing w:before="0" w:after="0" w:line="360" w:lineRule="auto"/>
        <w:ind w:left="102" w:right="111" w:firstLine="707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color w:val="000000" w:themeColor="text1" w:themeTint="FF" w:themeShade="FF"/>
          <w:sz w:val="24"/>
          <w:szCs w:val="24"/>
        </w:rPr>
      </w:pPr>
    </w:p>
    <w:p w:rsidR="2E1DB268" w:rsidP="157B0A33" w:rsidRDefault="2E1DB268" w14:paraId="0793FAA0" w14:textId="4EB6E9BB">
      <w:pPr>
        <w:pStyle w:val="Corpodetexto"/>
        <w:widowControl w:val="0"/>
        <w:spacing w:before="0" w:after="0" w:line="360" w:lineRule="auto"/>
        <w:ind w:left="102" w:right="111" w:firstLine="707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2E1DB2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color w:val="000000" w:themeColor="text1" w:themeTint="FF" w:themeShade="FF"/>
          <w:sz w:val="24"/>
          <w:szCs w:val="24"/>
        </w:rPr>
        <w:t>Universidade Estácio de Sá</w:t>
      </w:r>
    </w:p>
    <w:p w:rsidR="2E1DB268" w:rsidP="157B0A33" w:rsidRDefault="2E1DB268" w14:paraId="4F9995B2" w14:textId="5031D433">
      <w:pPr>
        <w:pStyle w:val="Corpodetexto"/>
        <w:widowControl w:val="0"/>
        <w:spacing w:before="0" w:after="0" w:line="360" w:lineRule="auto"/>
        <w:ind w:left="102" w:right="111" w:firstLine="707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2E1DB2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color w:val="000000" w:themeColor="text1" w:themeTint="FF" w:themeShade="FF"/>
          <w:sz w:val="24"/>
          <w:szCs w:val="24"/>
        </w:rPr>
        <w:t>curso ANÁLISE E desenvolvimento DE SISTEMAS</w:t>
      </w:r>
    </w:p>
    <w:p w:rsidR="2E1DB268" w:rsidP="157B0A33" w:rsidRDefault="2E1DB268" w14:paraId="33210743" w14:textId="48CB0DF0">
      <w:pPr>
        <w:pStyle w:val="Corpodetexto"/>
        <w:widowControl w:val="0"/>
        <w:spacing w:before="0" w:after="0" w:line="360" w:lineRule="auto"/>
        <w:ind w:left="102" w:right="111" w:firstLine="707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2E1DB2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UNIDADE WEST SHOPPING</w:t>
      </w:r>
    </w:p>
    <w:p w:rsidR="157B0A33" w:rsidP="157B0A33" w:rsidRDefault="157B0A33" w14:paraId="61E0A365" w14:textId="30CD0521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RDefault="0083751B" w14:paraId="7465D424" w14:textId="630C12E3">
      <w:pPr>
        <w:widowControl w:val="1"/>
        <w:spacing w:after="160" w:line="259" w:lineRule="auto"/>
      </w:pPr>
    </w:p>
    <w:p w:rsidRPr="00A357B8" w:rsidR="0083751B" w:rsidRDefault="0083751B" w14:paraId="613D72DE" w14:textId="0D6C97C7">
      <w:pPr>
        <w:widowControl w:val="1"/>
        <w:spacing w:after="160" w:line="259" w:lineRule="auto"/>
      </w:pPr>
    </w:p>
    <w:p w:rsidR="0083751B" w:rsidRDefault="0083751B" w14:paraId="1A075AB4" w14:textId="0F70C630">
      <w:pPr>
        <w:widowControl w:val="1"/>
        <w:spacing w:after="160" w:line="259" w:lineRule="auto"/>
      </w:pPr>
    </w:p>
    <w:p w:rsidR="00DC5745" w:rsidRDefault="00DC5745" w14:paraId="746FD72E" w14:textId="019F0550">
      <w:pPr>
        <w:widowControl w:val="1"/>
        <w:spacing w:after="160" w:line="259" w:lineRule="auto"/>
      </w:pPr>
    </w:p>
    <w:p w:rsidR="00DC5745" w:rsidRDefault="00DC5745" w14:paraId="4C9B7C71" w14:textId="0401E59B">
      <w:pPr>
        <w:widowControl w:val="1"/>
        <w:spacing w:after="160" w:line="259" w:lineRule="auto"/>
      </w:pPr>
    </w:p>
    <w:p w:rsidRPr="00A357B8" w:rsidR="00DC5745" w:rsidRDefault="00DC5745" w14:paraId="57D20F20" w14:textId="77777777">
      <w:pPr>
        <w:widowControl w:val="1"/>
        <w:spacing w:after="160" w:line="259" w:lineRule="auto"/>
      </w:pPr>
    </w:p>
    <w:p w:rsidR="0083751B" w:rsidP="0083751B" w:rsidRDefault="0083751B" w14:paraId="62950422" w14:textId="26D77998">
      <w:pPr>
        <w:pStyle w:val="Ttulo2"/>
        <w:spacing w:before="69"/>
        <w:ind w:left="2995" w:right="2426"/>
        <w:jc w:val="center"/>
      </w:pPr>
    </w:p>
    <w:p w:rsidR="00DC5745" w:rsidP="0083751B" w:rsidRDefault="00DC5745" w14:paraId="4FB26326" w14:textId="09927BAE">
      <w:pPr>
        <w:pStyle w:val="Ttulo2"/>
        <w:spacing w:before="69"/>
        <w:ind w:left="2995" w:right="2426"/>
        <w:jc w:val="center"/>
      </w:pPr>
    </w:p>
    <w:p w:rsidRPr="00A357B8" w:rsidR="00DC5745" w:rsidP="0083751B" w:rsidRDefault="00DC5745" w14:paraId="539F71A4" w14:textId="77777777">
      <w:pPr>
        <w:pStyle w:val="Ttulo2"/>
        <w:spacing w:before="69"/>
        <w:ind w:left="2995" w:right="2426"/>
        <w:jc w:val="center"/>
      </w:pPr>
    </w:p>
    <w:p w:rsidR="0083751B" w:rsidP="0083751B" w:rsidRDefault="0083751B" w14:paraId="145E5C7E" w14:textId="33608DF7">
      <w:pPr>
        <w:pStyle w:val="Corpodetexto"/>
        <w:ind w:left="2995" w:right="2428"/>
        <w:jc w:val="center"/>
      </w:pPr>
    </w:p>
    <w:p w:rsidRPr="00A357B8" w:rsidR="00DC5745" w:rsidP="0083751B" w:rsidRDefault="00DC5745" w14:paraId="1A331D17" w14:textId="77777777">
      <w:pPr>
        <w:pStyle w:val="Corpodetexto"/>
        <w:ind w:left="2995" w:right="2428"/>
        <w:jc w:val="center"/>
      </w:pPr>
    </w:p>
    <w:p w:rsidR="2E1DB268" w:rsidP="157B0A33" w:rsidRDefault="2E1DB268" w14:paraId="4E699E9B" w14:textId="23866543">
      <w:pPr>
        <w:pStyle w:val="Corpodetexto"/>
        <w:widowControl w:val="0"/>
        <w:spacing w:before="0" w:after="0" w:line="360" w:lineRule="auto"/>
        <w:ind w:left="102" w:right="111" w:firstLine="707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  <w:r w:rsidRPr="157B0A33" w:rsidR="2E1DB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1"/>
          <w:color w:val="000000" w:themeColor="text1" w:themeTint="FF" w:themeShade="FF"/>
          <w:sz w:val="32"/>
          <w:szCs w:val="32"/>
        </w:rPr>
        <w:t xml:space="preserve">TRABALHO DE website para </w:t>
      </w:r>
      <w:r w:rsidRPr="157B0A33" w:rsidR="2E1DB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1"/>
          <w:color w:val="000000" w:themeColor="text1" w:themeTint="FF" w:themeShade="FF"/>
          <w:sz w:val="32"/>
          <w:szCs w:val="32"/>
        </w:rPr>
        <w:t>cat</w:t>
      </w:r>
      <w:r w:rsidRPr="157B0A33" w:rsidR="2E1DB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1"/>
          <w:color w:val="000000" w:themeColor="text1" w:themeTint="FF" w:themeShade="FF"/>
          <w:sz w:val="32"/>
          <w:szCs w:val="32"/>
        </w:rPr>
        <w:t xml:space="preserve"> CAFÉ</w:t>
      </w:r>
    </w:p>
    <w:p w:rsidR="2E1DB268" w:rsidP="157B0A33" w:rsidRDefault="2E1DB268" w14:paraId="538C22A8" w14:textId="0FEC1EFC">
      <w:pPr>
        <w:pStyle w:val="Corpodetexto"/>
        <w:widowControl w:val="0"/>
        <w:spacing w:before="137" w:after="0" w:line="360" w:lineRule="auto"/>
        <w:ind w:left="102" w:right="111" w:firstLine="707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  <w:r w:rsidRPr="157B0A33" w:rsidR="2E1DB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1"/>
          <w:color w:val="000000" w:themeColor="text1" w:themeTint="FF" w:themeShade="FF"/>
          <w:sz w:val="32"/>
          <w:szCs w:val="32"/>
        </w:rPr>
        <w:t xml:space="preserve">EM Desenvolvimento Web em Html5, </w:t>
      </w:r>
      <w:r w:rsidRPr="157B0A33" w:rsidR="2E1DB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1"/>
          <w:color w:val="000000" w:themeColor="text1" w:themeTint="FF" w:themeShade="FF"/>
          <w:sz w:val="32"/>
          <w:szCs w:val="32"/>
        </w:rPr>
        <w:t>Css</w:t>
      </w:r>
      <w:r w:rsidRPr="157B0A33" w:rsidR="2E1DB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1"/>
          <w:color w:val="000000" w:themeColor="text1" w:themeTint="FF" w:themeShade="FF"/>
          <w:sz w:val="32"/>
          <w:szCs w:val="32"/>
        </w:rPr>
        <w:t xml:space="preserve">, Javascript e </w:t>
      </w:r>
      <w:r w:rsidRPr="157B0A33" w:rsidR="2E1DB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1"/>
          <w:color w:val="000000" w:themeColor="text1" w:themeTint="FF" w:themeShade="FF"/>
          <w:sz w:val="32"/>
          <w:szCs w:val="32"/>
        </w:rPr>
        <w:t>Php</w:t>
      </w:r>
    </w:p>
    <w:p w:rsidR="157B0A33" w:rsidP="157B0A33" w:rsidRDefault="157B0A33" w14:paraId="2B09FD74" w14:textId="3BC57FD5">
      <w:pPr>
        <w:pStyle w:val="Corpodetexto"/>
        <w:spacing w:before="0" w:line="360" w:lineRule="auto"/>
        <w:ind w:right="111" w:firstLine="707"/>
        <w:jc w:val="center"/>
        <w:rPr>
          <w:b w:val="1"/>
          <w:bCs w:val="1"/>
          <w:caps w:val="1"/>
          <w:sz w:val="32"/>
          <w:szCs w:val="32"/>
        </w:rPr>
      </w:pPr>
    </w:p>
    <w:p w:rsidR="0083751B" w:rsidP="0083751B" w:rsidRDefault="0083751B" w14:paraId="71D8041C" w14:textId="002FB15E">
      <w:pPr>
        <w:pStyle w:val="Corpodetexto"/>
        <w:spacing w:before="0" w:line="360" w:lineRule="auto"/>
        <w:ind w:right="111" w:firstLine="707"/>
        <w:jc w:val="center"/>
      </w:pPr>
    </w:p>
    <w:p w:rsidRPr="00A357B8" w:rsidR="00DC5745" w:rsidP="0083751B" w:rsidRDefault="00DC5745" w14:paraId="40B4168D" w14:textId="77777777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7009D0EB" w14:textId="43A0C061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09013091" w14:textId="272F61B7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5FC47767" w14:textId="0F25A707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580D4FE5" w14:textId="46172CB9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2D6AD101" w14:textId="77777777">
      <w:pPr>
        <w:pStyle w:val="Ttulo2"/>
        <w:spacing w:before="69"/>
        <w:ind w:left="2995" w:right="2426"/>
        <w:jc w:val="center"/>
      </w:pPr>
    </w:p>
    <w:p w:rsidRPr="00A357B8" w:rsidR="0083751B" w:rsidP="0083751B" w:rsidRDefault="0083751B" w14:paraId="04B3C262" w14:textId="7B850426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38FD1BD1" w14:textId="6120FE0F">
      <w:pPr>
        <w:pStyle w:val="Corpodetexto"/>
        <w:spacing w:before="0" w:line="360" w:lineRule="auto"/>
        <w:ind w:right="111" w:firstLine="707"/>
        <w:jc w:val="center"/>
      </w:pPr>
    </w:p>
    <w:p w:rsidRPr="00A357B8" w:rsidR="0083751B" w:rsidP="0083751B" w:rsidRDefault="0083751B" w14:paraId="49BF7D2F" w14:textId="523257F4">
      <w:pPr>
        <w:pStyle w:val="Corpodetexto"/>
        <w:spacing w:before="0" w:line="360" w:lineRule="auto"/>
        <w:ind w:right="111" w:firstLine="707"/>
        <w:jc w:val="center"/>
      </w:pPr>
    </w:p>
    <w:p w:rsidRPr="00A357B8" w:rsidR="00DC5745" w:rsidP="0083751B" w:rsidRDefault="00DC5745" w14:paraId="1E07AB00" w14:textId="7DE6C482">
      <w:pPr>
        <w:pStyle w:val="Corpodetexto"/>
        <w:spacing w:before="0" w:line="360" w:lineRule="auto"/>
        <w:ind w:right="111" w:firstLine="707"/>
        <w:jc w:val="center"/>
      </w:pPr>
    </w:p>
    <w:p w:rsidR="2E1DB268" w:rsidP="157B0A33" w:rsidRDefault="2E1DB268" w14:paraId="3250C098" w14:textId="02C456C5">
      <w:pPr>
        <w:pStyle w:val="Corpodetexto"/>
        <w:widowControl w:val="0"/>
        <w:spacing w:before="0" w:after="0" w:line="360" w:lineRule="auto"/>
        <w:ind w:left="0" w:right="111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2E1DB2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Rio de Janeiro - RJ</w:t>
      </w:r>
    </w:p>
    <w:p w:rsidR="2E1DB268" w:rsidP="157B0A33" w:rsidRDefault="2E1DB268" w14:paraId="57483EF8" w14:textId="725B7DAD">
      <w:pPr>
        <w:pStyle w:val="Corpodetexto"/>
        <w:widowControl w:val="0"/>
        <w:spacing w:before="0" w:after="0" w:line="360" w:lineRule="auto"/>
        <w:ind w:left="0" w:right="111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2E1DB2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Novembro/ 2024</w:t>
      </w:r>
    </w:p>
    <w:p w:rsidRPr="00E708C1" w:rsidR="00DC5745" w:rsidP="3EB1B2D6" w:rsidRDefault="00E708C1" w14:paraId="2627C6E4" w14:textId="5FA96104">
      <w:pPr>
        <w:pStyle w:val="Normal"/>
        <w:widowControl w:val="1"/>
        <w:spacing w:before="0" w:after="160" w:line="360" w:lineRule="auto"/>
        <w:ind w:right="111" w:firstLine="707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EB1B2D6" w:rsidR="568A55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202403614571-Rui Gabriel da Silva de Andrade</w:t>
      </w:r>
    </w:p>
    <w:p w:rsidRPr="00E708C1" w:rsidR="00DC5745" w:rsidP="157B0A33" w:rsidRDefault="00E708C1" w14:paraId="584710A0" w14:textId="376B22D9">
      <w:pPr>
        <w:widowControl w:val="1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6A4D22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202404440036-Matheus Graça Figueiró </w:t>
      </w:r>
    </w:p>
    <w:p w:rsidRPr="00E708C1" w:rsidR="00DC5745" w:rsidP="157B0A33" w:rsidRDefault="00E708C1" w14:paraId="75447993" w14:textId="671F8CF2">
      <w:pPr>
        <w:widowControl w:val="1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6A4D22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202402369237-Nicole Pereira da Costa Sales</w:t>
      </w:r>
    </w:p>
    <w:p w:rsidRPr="00E708C1" w:rsidR="00DC5745" w:rsidP="157B0A33" w:rsidRDefault="00E708C1" w14:paraId="38F9752E" w14:textId="6FB58B3B">
      <w:pPr>
        <w:widowControl w:val="1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6A4D22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202408209347-Lázaro Lopes</w:t>
      </w:r>
    </w:p>
    <w:p w:rsidRPr="00E708C1" w:rsidR="00DC5745" w:rsidP="157B0A33" w:rsidRDefault="00E708C1" w14:paraId="098E3C1C" w14:textId="7DB9FE68">
      <w:pPr>
        <w:widowControl w:val="1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6A4D22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202403310775-Ruan Caetano</w:t>
      </w:r>
    </w:p>
    <w:p w:rsidRPr="00E708C1" w:rsidR="00DC5745" w:rsidP="157B0A33" w:rsidRDefault="00E708C1" w14:paraId="47F3195A" w14:textId="4D2BBED2">
      <w:pPr>
        <w:widowControl w:val="1"/>
        <w:spacing w:after="160" w:line="259" w:lineRule="auto"/>
        <w:jc w:val="center"/>
      </w:pPr>
    </w:p>
    <w:p w:rsidR="00DC5745" w:rsidP="00DC5745" w:rsidRDefault="00DC5745" w14:paraId="301E26C0" w14:textId="77777777">
      <w:pPr>
        <w:jc w:val="center"/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5420793F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7CD840C5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0F39D26F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384AB262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24AA2D13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2F8FF2B7" w14:textId="0FC16E6B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0AB5AA1C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405F34E4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DC5745" w:rsidP="00DC5745" w:rsidRDefault="00DC5745" w14:paraId="1F7CE393" w14:textId="77777777">
      <w:pPr>
        <w:spacing w:before="6"/>
        <w:rPr>
          <w:rFonts w:ascii="Times New Roman" w:hAnsi="Times New Roman" w:eastAsia="Times New Roman" w:cs="Times New Roman"/>
          <w:sz w:val="18"/>
          <w:szCs w:val="18"/>
        </w:rPr>
      </w:pPr>
    </w:p>
    <w:p w:rsidR="6A4D2299" w:rsidP="3EB1B2D6" w:rsidRDefault="6A4D2299" w14:paraId="2B5032A6" w14:textId="4B4F0725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EB1B2D6" w:rsidR="568A55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Trabalho de Website para </w:t>
      </w:r>
      <w:proofErr w:type="spellStart"/>
      <w:r w:rsidRPr="3EB1B2D6" w:rsidR="568A55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Cat</w:t>
      </w:r>
      <w:proofErr w:type="spellEnd"/>
      <w:r w:rsidRPr="3EB1B2D6" w:rsidR="568A55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Café</w:t>
      </w:r>
    </w:p>
    <w:p w:rsidR="6A4D2299" w:rsidP="3EB1B2D6" w:rsidRDefault="6A4D2299" w14:paraId="4067F13B" w14:textId="655F330B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EB1B2D6" w:rsidR="568A55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em </w:t>
      </w:r>
      <w:r w:rsidRPr="3EB1B2D6" w:rsidR="568A55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Desenvolvimento Web em HTML5, CSS, </w:t>
      </w:r>
      <w:proofErr w:type="spellStart"/>
      <w:r w:rsidRPr="3EB1B2D6" w:rsidR="568A55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JavaScript</w:t>
      </w:r>
      <w:proofErr w:type="spellEnd"/>
      <w:r w:rsidRPr="3EB1B2D6" w:rsidR="568A55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e PHP</w:t>
      </w:r>
    </w:p>
    <w:p w:rsidR="157B0A33" w:rsidP="157B0A33" w:rsidRDefault="157B0A33" w14:paraId="1024603F" w14:textId="3CEF82AD">
      <w:pPr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720F1126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4711DA36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12ED29C1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2F678650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3198838E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42FBA5EB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4B18FF36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1903A877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3C629BA5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2DF9EE8C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68413006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27DC34BE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45E01957" w14:textId="77777777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DC5745" w:rsidP="00DC5745" w:rsidRDefault="00DC5745" w14:paraId="413900E9" w14:textId="77777777">
      <w:pPr>
        <w:spacing w:before="11"/>
        <w:rPr>
          <w:rFonts w:ascii="Times New Roman" w:hAnsi="Times New Roman" w:eastAsia="Times New Roman" w:cs="Times New Roman"/>
          <w:b w:val="1"/>
          <w:bCs w:val="1"/>
          <w:sz w:val="35"/>
          <w:szCs w:val="35"/>
        </w:rPr>
      </w:pPr>
    </w:p>
    <w:p w:rsidR="6A4D2299" w:rsidP="157B0A33" w:rsidRDefault="6A4D2299" w14:paraId="7492DB0A" w14:textId="3617868E">
      <w:pPr>
        <w:pStyle w:val="Corpodetexto"/>
        <w:widowControl w:val="0"/>
        <w:spacing w:before="0" w:after="0" w:line="360" w:lineRule="auto"/>
        <w:ind w:left="5125" w:right="114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6A4D22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Trabalho com temática em página de prestação de serviços alimentícios e incentivo a adoção de gatos domésticos, apresentado a Universidade Estácio de Sá, como exigência para avaliação na disciplina Desenvolvimento Web em HTML5, CSS, </w:t>
      </w:r>
      <w:r w:rsidRPr="157B0A33" w:rsidR="6A4D22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JavaScript</w:t>
      </w:r>
      <w:r w:rsidRPr="157B0A33" w:rsidR="6A4D22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e PHP</w:t>
      </w:r>
    </w:p>
    <w:p w:rsidR="6A4D2299" w:rsidP="157B0A33" w:rsidRDefault="6A4D2299" w14:paraId="4757DDA2" w14:textId="29C63EE9">
      <w:pPr>
        <w:pStyle w:val="Corpodetexto"/>
        <w:widowControl w:val="0"/>
        <w:spacing w:before="143" w:after="0" w:line="240" w:lineRule="auto"/>
        <w:ind w:left="51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6A4D22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Orientador: </w:t>
      </w:r>
    </w:p>
    <w:p w:rsidR="6A4D2299" w:rsidP="157B0A33" w:rsidRDefault="6A4D2299" w14:paraId="4574B4B4" w14:textId="471C2D0D">
      <w:pPr>
        <w:pStyle w:val="Corpodetexto"/>
        <w:widowControl w:val="0"/>
        <w:spacing w:before="143" w:after="0" w:line="240" w:lineRule="auto"/>
        <w:ind w:left="51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6A4D22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Prof. Ronaldo Candido dos Santos</w:t>
      </w:r>
    </w:p>
    <w:p w:rsidR="157B0A33" w:rsidP="157B0A33" w:rsidRDefault="157B0A33" w14:paraId="090E0C42" w14:textId="3638662C">
      <w:pPr>
        <w:pStyle w:val="Corpodetexto"/>
        <w:spacing w:before="143"/>
        <w:ind w:left="5125"/>
        <w:jc w:val="both"/>
      </w:pPr>
    </w:p>
    <w:p w:rsidR="00DC5745" w:rsidRDefault="00DC5745" w14:paraId="53330352" w14:textId="300C1277">
      <w:pPr>
        <w:widowControl w:val="1"/>
        <w:spacing w:after="160" w:line="259" w:lineRule="auto"/>
        <w:rPr>
          <w:rFonts w:ascii="Times New Roman" w:hAnsi="Times New Roman" w:eastAsia="Times New Roman"/>
          <w:sz w:val="24"/>
          <w:szCs w:val="24"/>
        </w:rPr>
      </w:pPr>
    </w:p>
    <w:sdt>
      <w:sdtPr>
        <w:id w:val="919142668"/>
        <w:docPartObj>
          <w:docPartGallery w:val="Table of Contents"/>
          <w:docPartUnique/>
        </w:docPartObj>
      </w:sdtPr>
      <w:sdtContent>
        <w:p w:rsidR="002E59FF" w:rsidP="3EB1B2D6" w:rsidRDefault="002E59FF" w14:paraId="50CB3946" w14:textId="62EADA91">
          <w:pPr>
            <w:pStyle w:val="CabealhodoSumrio"/>
            <w:widowControl w:val="1"/>
            <w:spacing w:after="160" w:line="259" w:lineRule="auto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3EB1B2D6" w:rsidR="79CE25F2">
            <w:rPr>
              <w:rFonts w:ascii="Times New Roman" w:hAnsi="Times New Roman" w:cs="Times New Roman"/>
              <w:color w:val="auto"/>
              <w:sz w:val="24"/>
              <w:szCs w:val="24"/>
            </w:rPr>
            <w:t>SUMÁRIO</w:t>
          </w:r>
        </w:p>
        <w:p w:rsidRPr="002312CF" w:rsidR="002312CF" w:rsidP="002312CF" w:rsidRDefault="002312CF" w14:paraId="7BF4AB16" w14:textId="77777777">
          <w:pPr>
            <w:rPr>
              <w:lang w:eastAsia="pt-BR"/>
            </w:rPr>
          </w:pPr>
        </w:p>
        <w:p w:rsidR="007308D5" w:rsidP="3EB1B2D6" w:rsidRDefault="007308D5" w14:paraId="51C6F307" w14:textId="1D0A80CA">
          <w:pPr>
            <w:pStyle w:val="Sumrio1"/>
            <w:tabs>
              <w:tab w:val="left" w:leader="none" w:pos="435"/>
              <w:tab w:val="right" w:leader="dot" w:pos="9285"/>
            </w:tabs>
            <w:rPr>
              <w:rStyle w:val="Hyperlink"/>
              <w:noProof/>
              <w:lang w:eastAsia="pt-BR"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309124142">
            <w:r w:rsidRPr="3EB1B2D6" w:rsidR="3EB1B2D6">
              <w:rPr>
                <w:rStyle w:val="Hyperlink"/>
              </w:rPr>
              <w:t>1</w:t>
            </w:r>
            <w:r>
              <w:tab/>
            </w:r>
            <w:r w:rsidRPr="3EB1B2D6" w:rsidR="3EB1B2D6">
              <w:rPr>
                <w:rStyle w:val="Hyperlink"/>
              </w:rPr>
              <w:t>INTRODUÇÃO</w:t>
            </w:r>
            <w:r>
              <w:tab/>
            </w:r>
            <w:r>
              <w:fldChar w:fldCharType="begin"/>
            </w:r>
            <w:r>
              <w:instrText xml:space="preserve">PAGEREF _Toc309124142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7308D5" w:rsidP="3EB1B2D6" w:rsidRDefault="00000000" w14:paraId="58663672" w14:textId="2C5C48B7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271931033">
            <w:r w:rsidRPr="3EB1B2D6" w:rsidR="3EB1B2D6">
              <w:rPr>
                <w:rStyle w:val="Hyperlink"/>
              </w:rPr>
              <w:t>1.1</w:t>
            </w:r>
            <w:r>
              <w:tab/>
            </w:r>
            <w:r w:rsidRPr="3EB1B2D6" w:rsidR="3EB1B2D6">
              <w:rPr>
                <w:rStyle w:val="Hyperlink"/>
              </w:rPr>
              <w:t>DESCRIÇÃO DO PROBLEMA</w:t>
            </w:r>
            <w:r>
              <w:tab/>
            </w:r>
            <w:r>
              <w:fldChar w:fldCharType="begin"/>
            </w:r>
            <w:r>
              <w:instrText xml:space="preserve">PAGEREF _Toc271931033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7308D5" w:rsidP="3EB1B2D6" w:rsidRDefault="00000000" w14:paraId="6443AAA0" w14:textId="5F2F7660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767041877">
            <w:r w:rsidRPr="3EB1B2D6" w:rsidR="3EB1B2D6">
              <w:rPr>
                <w:rStyle w:val="Hyperlink"/>
              </w:rPr>
              <w:t>1.2</w:t>
            </w:r>
            <w:r>
              <w:tab/>
            </w:r>
            <w:r w:rsidRPr="3EB1B2D6" w:rsidR="3EB1B2D6">
              <w:rPr>
                <w:rStyle w:val="Hyperlink"/>
              </w:rPr>
              <w:t>OBJETIVOS</w:t>
            </w:r>
            <w:r>
              <w:tab/>
            </w:r>
            <w:r>
              <w:fldChar w:fldCharType="begin"/>
            </w:r>
            <w:r>
              <w:instrText xml:space="preserve">PAGEREF _Toc767041877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7308D5" w:rsidP="3EB1B2D6" w:rsidRDefault="00000000" w14:paraId="12F59598" w14:textId="14279D28">
          <w:pPr>
            <w:pStyle w:val="Sumrio1"/>
            <w:tabs>
              <w:tab w:val="left" w:leader="none" w:pos="435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1247961818">
            <w:r w:rsidRPr="3EB1B2D6" w:rsidR="3EB1B2D6">
              <w:rPr>
                <w:rStyle w:val="Hyperlink"/>
              </w:rPr>
              <w:t>2</w:t>
            </w:r>
            <w:r>
              <w:tab/>
            </w:r>
            <w:r w:rsidRPr="3EB1B2D6" w:rsidR="3EB1B2D6">
              <w:rPr>
                <w:rStyle w:val="Hyperlink"/>
              </w:rPr>
              <w:t>DESENVOLVIMENTO</w:t>
            </w:r>
            <w:r>
              <w:tab/>
            </w:r>
            <w:r>
              <w:fldChar w:fldCharType="begin"/>
            </w:r>
            <w:r>
              <w:instrText xml:space="preserve">PAGEREF _Toc1247961818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7308D5" w:rsidP="3EB1B2D6" w:rsidRDefault="00000000" w14:paraId="7278970C" w14:textId="7C4C8799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795296650">
            <w:r w:rsidRPr="3EB1B2D6" w:rsidR="3EB1B2D6">
              <w:rPr>
                <w:rStyle w:val="Hyperlink"/>
              </w:rPr>
              <w:t>2.1</w:t>
            </w:r>
            <w:r>
              <w:tab/>
            </w:r>
            <w:r w:rsidRPr="3EB1B2D6" w:rsidR="3EB1B2D6">
              <w:rPr>
                <w:rStyle w:val="Hyperlink"/>
              </w:rPr>
              <w:t>SERVIÇOS</w:t>
            </w:r>
            <w:r>
              <w:tab/>
            </w:r>
            <w:r>
              <w:fldChar w:fldCharType="begin"/>
            </w:r>
            <w:r>
              <w:instrText xml:space="preserve">PAGEREF _Toc795296650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7308D5" w:rsidP="3EB1B2D6" w:rsidRDefault="00000000" w14:paraId="1747955B" w14:textId="297AAF69">
          <w:pPr>
            <w:pStyle w:val="Sumrio2"/>
            <w:tabs>
              <w:tab w:val="right" w:leader="dot" w:pos="9285"/>
            </w:tabs>
            <w:rPr>
              <w:rStyle w:val="Hyperlink"/>
              <w:noProof/>
              <w:lang w:eastAsia="pt-BR"/>
            </w:rPr>
          </w:pPr>
          <w:hyperlink w:anchor="_Toc128104611">
            <w:r>
              <w:tab/>
            </w:r>
            <w:r>
              <w:fldChar w:fldCharType="begin"/>
            </w:r>
            <w:r>
              <w:instrText xml:space="preserve">PAGEREF _Toc128104611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57B0A33" w:rsidP="3EB1B2D6" w:rsidRDefault="157B0A33" w14:paraId="07E660DC" w14:textId="44A1D05F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</w:rPr>
          </w:pPr>
          <w:hyperlink w:anchor="_Toc1860630927">
            <w:r w:rsidRPr="3EB1B2D6" w:rsidR="3EB1B2D6">
              <w:rPr>
                <w:rStyle w:val="Hyperlink"/>
              </w:rPr>
              <w:t>2.2</w:t>
            </w:r>
            <w:r>
              <w:tab/>
            </w:r>
            <w:r w:rsidRPr="3EB1B2D6" w:rsidR="3EB1B2D6">
              <w:rPr>
                <w:rStyle w:val="Hyperlink"/>
              </w:rPr>
              <w:t xml:space="preserve">CÁRDAPIOImagens dos itens do cardápio em carrossel contendo a descrição e composição das bebidas. No cardápio contem: Café Espresso, Green Matcha, Irish Coffe, Latte Macch ato, Cappuccino e Affogato. </w:t>
            </w:r>
            <w:r>
              <w:tab/>
            </w:r>
            <w:r>
              <w:fldChar w:fldCharType="begin"/>
            </w:r>
            <w:r>
              <w:instrText xml:space="preserve">PAGEREF _Toc1860630927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57B0A33" w:rsidP="157B0A33" w:rsidRDefault="157B0A33" w14:paraId="34732DE1" w14:textId="72FB1F0D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</w:rPr>
          </w:pPr>
          <w:hyperlink w:anchor="_Toc1751519588">
            <w:r w:rsidRPr="3EB1B2D6" w:rsidR="3EB1B2D6">
              <w:rPr>
                <w:rStyle w:val="Hyperlink"/>
              </w:rPr>
              <w:t>2.3</w:t>
            </w:r>
            <w:r>
              <w:tab/>
            </w:r>
            <w:r w:rsidRPr="3EB1B2D6" w:rsidR="3EB1B2D6">
              <w:rPr>
                <w:rStyle w:val="Hyperlink"/>
              </w:rPr>
              <w:t>LOCALIZAÇÃO Redireciona para localização do restaurante no Google maps (localização para fins acadêmicos, fictícia).</w:t>
            </w:r>
            <w:r>
              <w:tab/>
            </w:r>
            <w:r>
              <w:fldChar w:fldCharType="begin"/>
            </w:r>
            <w:r>
              <w:instrText xml:space="preserve">PAGEREF _Toc1751519588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157B0A33" w:rsidP="157B0A33" w:rsidRDefault="157B0A33" w14:paraId="2857E87E" w14:textId="4A5D005A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</w:rPr>
          </w:pPr>
          <w:hyperlink w:anchor="_Toc1949812145">
            <w:r w:rsidRPr="3EB1B2D6" w:rsidR="3EB1B2D6">
              <w:rPr>
                <w:rStyle w:val="Hyperlink"/>
              </w:rPr>
              <w:t>2.4</w:t>
            </w:r>
            <w:r>
              <w:tab/>
            </w:r>
            <w:r w:rsidRPr="3EB1B2D6" w:rsidR="3EB1B2D6">
              <w:rPr>
                <w:rStyle w:val="Hyperlink"/>
              </w:rPr>
              <w:t>SOBRE NÓSRedireciona a uma página sobre os integrantes do grupo, contendo nome e e-mail dos alunos, com imagem meramente ilustrativa representativa.</w:t>
            </w:r>
            <w:r>
              <w:tab/>
            </w:r>
            <w:r>
              <w:fldChar w:fldCharType="begin"/>
            </w:r>
            <w:r>
              <w:instrText xml:space="preserve">PAGEREF _Toc1949812145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38FC3A86" w:rsidP="157B0A33" w:rsidRDefault="38FC3A86" w14:paraId="420E03BC" w14:textId="5C9FD94D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432841875">
            <w:r>
              <w:tab/>
            </w:r>
            <w:r>
              <w:fldChar w:fldCharType="begin"/>
            </w:r>
            <w:r>
              <w:instrText xml:space="preserve">PAGEREF _Toc1432841875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157B0A33" w:rsidP="157B0A33" w:rsidRDefault="157B0A33" w14:paraId="0D8207A7" w14:textId="14AA98F4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</w:rPr>
          </w:pPr>
          <w:hyperlink w:anchor="_Toc1183124057">
            <w:r w:rsidRPr="3EB1B2D6" w:rsidR="3EB1B2D6">
              <w:rPr>
                <w:rStyle w:val="Hyperlink"/>
              </w:rPr>
              <w:t>2.5</w:t>
            </w:r>
            <w:r>
              <w:tab/>
            </w:r>
            <w:r w:rsidRPr="3EB1B2D6" w:rsidR="3EB1B2D6">
              <w:rPr>
                <w:rStyle w:val="Hyperlink"/>
              </w:rPr>
              <w:t>REGISTRO DE LOGINAdministra dados das pessoas cadastradas, logado com usuário “admin” pode excluir ou alterar nome de outros usuários.</w:t>
            </w:r>
            <w:r>
              <w:tab/>
            </w:r>
            <w:r>
              <w:fldChar w:fldCharType="begin"/>
            </w:r>
            <w:r>
              <w:instrText xml:space="preserve">PAGEREF _Toc1183124057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38FC3A86" w:rsidP="157B0A33" w:rsidRDefault="38FC3A86" w14:paraId="3A034F6D" w14:textId="65204EEF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898528330">
            <w:r>
              <w:tab/>
            </w:r>
            <w:r>
              <w:fldChar w:fldCharType="begin"/>
            </w:r>
            <w:r>
              <w:instrText xml:space="preserve">PAGEREF _Toc898528330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157B0A33" w:rsidP="157B0A33" w:rsidRDefault="157B0A33" w14:paraId="0FE0F387" w14:textId="4896C162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</w:rPr>
          </w:pPr>
          <w:hyperlink w:anchor="_Toc1850262065">
            <w:r w:rsidRPr="3EB1B2D6" w:rsidR="3EB1B2D6">
              <w:rPr>
                <w:rStyle w:val="Hyperlink"/>
              </w:rPr>
              <w:t>2.6</w:t>
            </w:r>
            <w:r>
              <w:tab/>
            </w:r>
            <w:r w:rsidRPr="3EB1B2D6" w:rsidR="3EB1B2D6">
              <w:rPr>
                <w:rStyle w:val="Hyperlink"/>
              </w:rPr>
              <w:t>ADOÇÃORedireciona a página para preenchimento de formulário de adoção, com campos: nome, endereço, CEP, e-mail, celular e CPF de caráter obrigatório para envio. Campos: sexo do animal e mensagem com cor da pelagem, opcional. Acessível apenas para quem fizer cadastro e login.</w:t>
            </w:r>
            <w:r>
              <w:tab/>
            </w:r>
            <w:r>
              <w:fldChar w:fldCharType="begin"/>
            </w:r>
            <w:r>
              <w:instrText xml:space="preserve">PAGEREF _Toc1850262065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38FC3A86" w:rsidP="157B0A33" w:rsidRDefault="38FC3A86" w14:paraId="5E88E9C3" w14:textId="79CD0067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909691174">
            <w:r>
              <w:tab/>
            </w:r>
            <w:r>
              <w:fldChar w:fldCharType="begin"/>
            </w:r>
            <w:r>
              <w:instrText xml:space="preserve">PAGEREF _Toc1909691174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157B0A33" w:rsidP="157B0A33" w:rsidRDefault="157B0A33" w14:paraId="7A5DCF7E" w14:textId="36EDA0DA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</w:rPr>
          </w:pPr>
          <w:hyperlink w:anchor="_Toc1604857182">
            <w:r w:rsidRPr="3EB1B2D6" w:rsidR="3EB1B2D6">
              <w:rPr>
                <w:rStyle w:val="Hyperlink"/>
              </w:rPr>
              <w:t>2.7</w:t>
            </w:r>
            <w:r>
              <w:tab/>
            </w:r>
            <w:r w:rsidRPr="3EB1B2D6" w:rsidR="3EB1B2D6">
              <w:rPr>
                <w:rStyle w:val="Hyperlink"/>
              </w:rPr>
              <w:t>LOGINPágina de login, solicitando usuário e senha.</w:t>
            </w:r>
            <w:r>
              <w:tab/>
            </w:r>
            <w:r>
              <w:fldChar w:fldCharType="begin"/>
            </w:r>
            <w:r>
              <w:instrText xml:space="preserve">PAGEREF _Toc1604857182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38FC3A86" w:rsidP="157B0A33" w:rsidRDefault="38FC3A86" w14:paraId="34A7E51C" w14:textId="03F12574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542547135">
            <w:r>
              <w:tab/>
            </w:r>
            <w:r>
              <w:fldChar w:fldCharType="begin"/>
            </w:r>
            <w:r>
              <w:instrText xml:space="preserve">PAGEREF _Toc1542547135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157B0A33" w:rsidP="157B0A33" w:rsidRDefault="157B0A33" w14:paraId="68329C06" w14:textId="0F64CA33">
          <w:pPr>
            <w:pStyle w:val="Sumrio2"/>
            <w:tabs>
              <w:tab w:val="left" w:leader="none" w:pos="660"/>
              <w:tab w:val="right" w:leader="dot" w:pos="9285"/>
            </w:tabs>
            <w:rPr>
              <w:rStyle w:val="Hyperlink"/>
            </w:rPr>
          </w:pPr>
          <w:hyperlink w:anchor="_Toc1124343497">
            <w:r w:rsidRPr="3EB1B2D6" w:rsidR="3EB1B2D6">
              <w:rPr>
                <w:rStyle w:val="Hyperlink"/>
              </w:rPr>
              <w:t>2.8</w:t>
            </w:r>
            <w:r>
              <w:tab/>
            </w:r>
            <w:r w:rsidRPr="3EB1B2D6" w:rsidR="3EB1B2D6">
              <w:rPr>
                <w:rStyle w:val="Hyperlink"/>
              </w:rPr>
              <w:t>CADASTRO</w:t>
            </w:r>
            <w:r>
              <w:tab/>
            </w:r>
            <w:r>
              <w:fldChar w:fldCharType="begin"/>
            </w:r>
            <w:r>
              <w:instrText xml:space="preserve">PAGEREF _Toc1124343497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157B0A33" w:rsidP="157B0A33" w:rsidRDefault="157B0A33" w14:paraId="21D5FEE6" w14:textId="1B1FD7EE">
          <w:pPr>
            <w:pStyle w:val="Sumrio2"/>
            <w:tabs>
              <w:tab w:val="right" w:leader="dot" w:pos="9285"/>
            </w:tabs>
            <w:rPr>
              <w:rStyle w:val="Hyperlink"/>
            </w:rPr>
          </w:pPr>
          <w:hyperlink w:anchor="_Toc1977902001">
            <w:r w:rsidRPr="3EB1B2D6" w:rsidR="3EB1B2D6">
              <w:rPr>
                <w:rStyle w:val="Hyperlink"/>
              </w:rPr>
              <w:t>Solicita login(usuário), senha e confirmação da senha.</w:t>
            </w:r>
            <w:r>
              <w:tab/>
            </w:r>
            <w:r>
              <w:fldChar w:fldCharType="begin"/>
            </w:r>
            <w:r>
              <w:instrText xml:space="preserve">PAGEREF _Toc1977902001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157B0A33" w:rsidP="157B0A33" w:rsidRDefault="157B0A33" w14:paraId="233BFC9B" w14:textId="3A47BA88">
          <w:pPr>
            <w:pStyle w:val="Sumrio1"/>
            <w:tabs>
              <w:tab w:val="right" w:leader="dot" w:pos="9285"/>
            </w:tabs>
            <w:rPr>
              <w:rStyle w:val="Hyperlink"/>
            </w:rPr>
          </w:pPr>
          <w:hyperlink w:anchor="_Toc1302746593">
            <w:r w:rsidRPr="3EB1B2D6" w:rsidR="3EB1B2D6">
              <w:rPr>
                <w:rStyle w:val="Hyperlink"/>
              </w:rPr>
              <w:t>REFERÊNCIAS</w:t>
            </w:r>
            <w:r>
              <w:tab/>
            </w:r>
            <w:r>
              <w:fldChar w:fldCharType="begin"/>
            </w:r>
            <w:r>
              <w:instrText xml:space="preserve">PAGEREF _Toc1302746593 \h</w:instrText>
            </w:r>
            <w:r>
              <w:fldChar w:fldCharType="separate"/>
            </w:r>
            <w:r w:rsidRPr="3EB1B2D6" w:rsidR="3EB1B2D6">
              <w:rPr>
                <w:rStyle w:val="Hyperlink"/>
              </w:rPr>
              <w:t>11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2E59FF" w:rsidRDefault="007308D5" w14:paraId="1F6113C4" w14:textId="2B65E982"/>
    <w:p w:rsidR="0008573E" w:rsidP="002312CF" w:rsidRDefault="000457B1" w14:paraId="64383957" w14:textId="5A15CB65">
      <w:pPr>
        <w:widowControl w:val="1"/>
        <w:spacing w:line="360" w:lineRule="auto"/>
        <w:rPr>
          <w:rFonts w:ascii="Times New Roman" w:hAnsi="Times New Roman" w:eastAsia="Times New Roman"/>
          <w:sz w:val="24"/>
          <w:szCs w:val="24"/>
        </w:rPr>
      </w:pPr>
      <w:r w:rsidRPr="000457B1">
        <w:rPr>
          <w:rFonts w:ascii="Times New Roman" w:hAnsi="Times New Roman" w:eastAsia="Times New Roman"/>
          <w:sz w:val="24"/>
          <w:szCs w:val="24"/>
        </w:rPr>
        <w:tab/>
      </w:r>
    </w:p>
    <w:p w:rsidR="005069FE" w:rsidP="00BF3CFD" w:rsidRDefault="005069FE" w14:paraId="5F652792" w14:textId="3E9E31F7">
      <w:pPr>
        <w:widowControl w:val="1"/>
        <w:spacing w:line="360" w:lineRule="auto"/>
        <w:ind w:left="101"/>
        <w:rPr>
          <w:rFonts w:ascii="Times New Roman" w:hAnsi="Times New Roman" w:eastAsia="Times New Roman"/>
          <w:sz w:val="24"/>
          <w:szCs w:val="24"/>
        </w:rPr>
      </w:pPr>
    </w:p>
    <w:p w:rsidR="005069FE" w:rsidP="00BF3CFD" w:rsidRDefault="005069FE" w14:paraId="55EF954A" w14:textId="633F1970">
      <w:pPr>
        <w:widowControl w:val="1"/>
        <w:spacing w:line="360" w:lineRule="auto"/>
        <w:ind w:left="101"/>
        <w:rPr>
          <w:rFonts w:ascii="Times New Roman" w:hAnsi="Times New Roman" w:eastAsia="Times New Roman"/>
          <w:sz w:val="24"/>
          <w:szCs w:val="24"/>
        </w:rPr>
      </w:pPr>
    </w:p>
    <w:p w:rsidR="00C06D5A" w:rsidP="005069FE" w:rsidRDefault="00C06D5A" w14:paraId="187EDCD5" w14:textId="4C948A3F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</w:pPr>
    </w:p>
    <w:p w:rsidR="006E5A9E" w:rsidP="005069FE" w:rsidRDefault="006E5A9E" w14:paraId="16F99B38" w14:textId="77777777">
      <w:pPr>
        <w:pStyle w:val="Ttulo1"/>
        <w:tabs>
          <w:tab w:val="left" w:pos="383"/>
        </w:tabs>
        <w:spacing w:before="0"/>
        <w:ind w:left="0" w:right="53" w:firstLine="0"/>
        <w:rPr>
          <w:b w:val="0"/>
          <w:bCs w:val="0"/>
        </w:rPr>
        <w:sectPr w:rsidR="006E5A9E" w:rsidSect="00A92976">
          <w:headerReference w:type="default" r:id="rId8"/>
          <w:footerReference w:type="default" r:id="rId9"/>
          <w:footerReference w:type="first" r:id="rId10"/>
          <w:pgSz w:w="11910" w:h="16840" w:orient="portrait"/>
          <w:pgMar w:top="960" w:right="1020" w:bottom="993" w:left="1600" w:header="738" w:footer="432" w:gutter="0"/>
          <w:pgNumType w:start="3"/>
          <w:cols w:space="720"/>
          <w:docGrid w:linePitch="299"/>
        </w:sectPr>
      </w:pPr>
    </w:p>
    <w:p w:rsidRPr="00240626" w:rsidR="0083751B" w:rsidP="00C06D5A" w:rsidRDefault="0083751B" w14:paraId="658F03CE" w14:textId="5E59076E">
      <w:pPr>
        <w:pStyle w:val="Ttulo1"/>
        <w:numPr>
          <w:ilvl w:val="0"/>
          <w:numId w:val="27"/>
        </w:numPr>
        <w:tabs>
          <w:tab w:val="left" w:pos="383"/>
        </w:tabs>
        <w:spacing w:before="0"/>
        <w:ind w:right="53"/>
        <w:rPr>
          <w:b w:val="0"/>
          <w:bCs w:val="0"/>
        </w:rPr>
      </w:pPr>
      <w:bookmarkStart w:name="_Toc820086695" w:id="299860747"/>
      <w:bookmarkStart w:name="_Toc309124142" w:id="1310926969"/>
      <w:r w:rsidR="70A1EBC8">
        <w:rPr>
          <w:b w:val="0"/>
          <w:bCs w:val="0"/>
        </w:rPr>
        <w:t>INTRODUÇÃO</w:t>
      </w:r>
      <w:bookmarkEnd w:id="299860747"/>
      <w:bookmarkEnd w:id="1310926969"/>
    </w:p>
    <w:p w:rsidRPr="00E92E3F" w:rsidR="0083751B" w:rsidP="0083751B" w:rsidRDefault="0083751B" w14:paraId="3A91F0CB" w14:textId="77777777">
      <w:pPr>
        <w:spacing w:before="8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4CE403C" w:rsidP="157B0A33" w:rsidRDefault="14CE403C" w14:paraId="3705F7C4" w14:textId="6069F25C">
      <w:pPr>
        <w:pStyle w:val="Corpodetexto"/>
        <w:widowControl w:val="0"/>
        <w:spacing w:before="0" w:after="0" w:line="360" w:lineRule="auto"/>
        <w:ind w:left="102" w:right="110" w:firstLine="707"/>
        <w:jc w:val="both"/>
      </w:pPr>
      <w:r w:rsidRPr="157B0A33" w:rsidR="14CE40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Desenvolvimento de página web como forma de divulgação do serviço prestado (cafeteria com temática em adoção de gatos domésticos).</w:t>
      </w:r>
    </w:p>
    <w:p w:rsidR="157B0A33" w:rsidP="157B0A33" w:rsidRDefault="157B0A33" w14:paraId="58783981" w14:textId="43D1612B">
      <w:pPr>
        <w:pStyle w:val="Corpodetexto"/>
        <w:spacing w:before="0" w:line="360" w:lineRule="auto"/>
        <w:ind w:right="110" w:firstLine="707"/>
        <w:jc w:val="both"/>
      </w:pPr>
    </w:p>
    <w:p w:rsidRPr="00E92E3F" w:rsidR="0083751B" w:rsidP="0083751B" w:rsidRDefault="0083751B" w14:paraId="774D7E47" w14:textId="77777777">
      <w:pPr>
        <w:spacing w:before="4"/>
        <w:rPr>
          <w:rFonts w:ascii="Times New Roman" w:hAnsi="Times New Roman" w:eastAsia="Times New Roman" w:cs="Times New Roman"/>
          <w:sz w:val="24"/>
          <w:szCs w:val="24"/>
        </w:rPr>
      </w:pPr>
    </w:p>
    <w:p w:rsidRPr="00A357B8" w:rsidR="00640BF7" w:rsidP="00640BF7" w:rsidRDefault="00640BF7" w14:paraId="6EDAEFF1" w14:textId="77777777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name="_bookmark1" w:id="2"/>
      <w:bookmarkEnd w:id="2"/>
      <w:bookmarkStart w:name="_Toc394523758" w:id="1381517736"/>
      <w:bookmarkStart w:name="_Toc271931033" w:id="399749780"/>
      <w:r w:rsidRPr="00A357B8" w:rsidR="6B2897FC">
        <w:rPr>
          <w:b w:val="0"/>
          <w:bCs w:val="0"/>
          <w:color w:val="0D0D0D"/>
        </w:rPr>
        <w:t>DESCRIÇÃO DO</w:t>
      </w:r>
      <w:r w:rsidRPr="00A357B8" w:rsidR="6B2897FC">
        <w:rPr>
          <w:b w:val="0"/>
          <w:bCs w:val="0"/>
          <w:color w:val="0D0D0D"/>
          <w:spacing w:val="-1"/>
        </w:rPr>
        <w:t xml:space="preserve"> </w:t>
      </w:r>
      <w:r w:rsidRPr="00A357B8" w:rsidR="6B2897FC">
        <w:rPr>
          <w:b w:val="0"/>
          <w:bCs w:val="0"/>
          <w:color w:val="0D0D0D"/>
        </w:rPr>
        <w:t>PROBLEMA</w:t>
      </w:r>
      <w:bookmarkEnd w:id="1381517736"/>
      <w:bookmarkEnd w:id="399749780"/>
    </w:p>
    <w:p w:rsidRPr="00E92E3F" w:rsidR="00640BF7" w:rsidP="00640BF7" w:rsidRDefault="00640BF7" w14:paraId="6033D148" w14:textId="77777777">
      <w:pPr>
        <w:spacing w:before="1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C98BFCB" w:rsidP="157B0A33" w:rsidRDefault="7C98BFCB" w14:paraId="3B5026C7" w14:textId="1BE59F2A">
      <w:pPr>
        <w:pStyle w:val="Corpodetexto"/>
        <w:spacing w:before="0" w:line="360" w:lineRule="auto"/>
        <w:ind w:right="113" w:firstLine="359"/>
        <w:jc w:val="both"/>
      </w:pPr>
      <w:r w:rsidRPr="157B0A33" w:rsidR="7C98BF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O estabelecimento fictício Aconchego dos Bigodes </w:t>
      </w:r>
      <w:r w:rsidRPr="157B0A33" w:rsidR="7C98BF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Cat</w:t>
      </w:r>
      <w:r w:rsidRPr="157B0A33" w:rsidR="7C98BF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Café deseja a criação de um website para expandir seus serviços de adoção e alimentícios.</w:t>
      </w:r>
    </w:p>
    <w:p w:rsidRPr="00A357B8" w:rsidR="00640BF7" w:rsidP="00640BF7" w:rsidRDefault="00640BF7" w14:paraId="19B918BF" w14:textId="77777777">
      <w:pPr>
        <w:pStyle w:val="Corpodetexto"/>
        <w:spacing w:before="0" w:line="360" w:lineRule="auto"/>
        <w:ind w:right="113" w:firstLine="359"/>
        <w:jc w:val="both"/>
      </w:pPr>
    </w:p>
    <w:p w:rsidRPr="00A357B8" w:rsidR="00640BF7" w:rsidP="00640BF7" w:rsidRDefault="00640BF7" w14:paraId="6C6DBCE1" w14:textId="31161AE1">
      <w:pPr>
        <w:pStyle w:val="Ttulo2"/>
        <w:numPr>
          <w:ilvl w:val="1"/>
          <w:numId w:val="27"/>
        </w:numPr>
        <w:tabs>
          <w:tab w:val="left" w:pos="462"/>
        </w:tabs>
        <w:ind w:right="53" w:hanging="178"/>
        <w:rPr>
          <w:b w:val="0"/>
          <w:bCs w:val="0"/>
        </w:rPr>
      </w:pPr>
      <w:bookmarkStart w:name="_Toc454427838" w:id="1712685662"/>
      <w:bookmarkStart w:name="_Toc767041877" w:id="182776162"/>
      <w:r w:rsidRPr="3EB1B2D6" w:rsidR="6B2897FC">
        <w:rPr>
          <w:b w:val="0"/>
          <w:bCs w:val="0"/>
          <w:color w:val="000000" w:themeColor="text1" w:themeTint="FF" w:themeShade="FF"/>
        </w:rPr>
        <w:t>OBJETIVOS</w:t>
      </w:r>
      <w:bookmarkEnd w:id="1712685662"/>
      <w:bookmarkEnd w:id="182776162"/>
    </w:p>
    <w:p w:rsidRPr="00E92E3F" w:rsidR="00640BF7" w:rsidP="00640BF7" w:rsidRDefault="00640BF7" w14:paraId="48F3F614" w14:textId="77777777">
      <w:pPr>
        <w:spacing w:before="1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87B20A0" w:rsidP="157B0A33" w:rsidRDefault="187B20A0" w14:paraId="062EF2B4" w14:textId="680F136F">
      <w:pPr>
        <w:pStyle w:val="Corpodetexto"/>
        <w:widowControl w:val="0"/>
        <w:spacing w:before="0" w:after="0" w:line="360" w:lineRule="auto"/>
        <w:ind w:left="102" w:right="113" w:firstLine="359"/>
        <w:jc w:val="both"/>
      </w:pPr>
      <w:r w:rsidRPr="157B0A33" w:rsidR="187B20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Criar páginas HTML com uso de CSS e linguagem de programação Javascript e PHP.</w:t>
      </w:r>
    </w:p>
    <w:p w:rsidR="157B0A33" w:rsidP="157B0A33" w:rsidRDefault="157B0A33" w14:paraId="2DEB7970" w14:textId="1714813C">
      <w:pPr>
        <w:pStyle w:val="Corpodetexto"/>
        <w:spacing w:before="0" w:line="360" w:lineRule="auto"/>
        <w:ind w:right="113" w:firstLine="359"/>
        <w:jc w:val="both"/>
      </w:pPr>
    </w:p>
    <w:p w:rsidRPr="00A357B8" w:rsidR="0083751B" w:rsidP="0083751B" w:rsidRDefault="0083751B" w14:paraId="730DD05C" w14:textId="77777777">
      <w:pPr>
        <w:spacing w:before="10"/>
        <w:rPr>
          <w:rFonts w:ascii="Times New Roman" w:hAnsi="Times New Roman" w:eastAsia="Times New Roman" w:cs="Times New Roman"/>
          <w:sz w:val="16"/>
          <w:szCs w:val="16"/>
        </w:rPr>
      </w:pPr>
    </w:p>
    <w:p w:rsidR="00003A35" w:rsidRDefault="00003A35" w14:paraId="752742C2" w14:textId="77777777">
      <w:pPr>
        <w:widowControl w:val="1"/>
        <w:spacing w:after="160" w:line="259" w:lineRule="auto"/>
        <w:rPr>
          <w:rFonts w:ascii="Times New Roman" w:hAnsi="Times New Roman" w:eastAsia="Times New Roman"/>
          <w:sz w:val="28"/>
          <w:szCs w:val="28"/>
        </w:rPr>
      </w:pPr>
      <w:bookmarkStart w:name="_Hlk66801572" w:id="5"/>
      <w:r w:rsidRPr="157B0A33">
        <w:rPr>
          <w:b w:val="1"/>
          <w:bCs w:val="1"/>
        </w:rPr>
        <w:br w:type="page"/>
      </w:r>
    </w:p>
    <w:p w:rsidRPr="00240626" w:rsidR="004567EC" w:rsidP="004567EC" w:rsidRDefault="001B3A76" w14:paraId="7EA1AA4C" w14:textId="084A9167">
      <w:pPr>
        <w:pStyle w:val="Ttulo1"/>
        <w:numPr>
          <w:ilvl w:val="0"/>
          <w:numId w:val="5"/>
        </w:numPr>
        <w:tabs>
          <w:tab w:val="left" w:pos="522"/>
        </w:tabs>
        <w:ind w:right="53"/>
        <w:rPr>
          <w:b w:val="0"/>
          <w:bCs w:val="0"/>
        </w:rPr>
      </w:pPr>
      <w:bookmarkEnd w:id="5"/>
      <w:bookmarkStart w:name="_Toc1045939847" w:id="388495519"/>
      <w:bookmarkStart w:name="_Toc1247961818" w:id="568957891"/>
      <w:r w:rsidR="55929BD7">
        <w:rPr>
          <w:b w:val="0"/>
          <w:bCs w:val="0"/>
        </w:rPr>
        <w:t>DESENVOLVIMENTO</w:t>
      </w:r>
      <w:bookmarkEnd w:id="388495519"/>
      <w:bookmarkEnd w:id="568957891"/>
    </w:p>
    <w:p w:rsidRPr="00A357B8" w:rsidR="004567EC" w:rsidP="004567EC" w:rsidRDefault="004567EC" w14:paraId="1B0F2DFB" w14:textId="77777777">
      <w:pPr>
        <w:spacing w:before="8"/>
        <w:rPr>
          <w:rFonts w:ascii="Times New Roman" w:hAnsi="Times New Roman" w:eastAsia="Times New Roman" w:cs="Times New Roman"/>
          <w:b w:val="1"/>
          <w:bCs w:val="1"/>
          <w:sz w:val="34"/>
          <w:szCs w:val="34"/>
        </w:rPr>
      </w:pPr>
    </w:p>
    <w:p w:rsidRPr="00A357B8" w:rsidR="004567EC" w:rsidP="157B0A33" w:rsidRDefault="004567EC" w14:paraId="6764CD5A" w14:textId="768166B0">
      <w:pPr>
        <w:pStyle w:val="Corpodetexto"/>
        <w:widowControl w:val="0"/>
        <w:spacing w:before="137" w:after="0" w:line="360" w:lineRule="auto"/>
        <w:ind w:left="102" w:right="114" w:firstLine="707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57B0A33" w:rsidR="1B4483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Página principal (home), contendo menu em canto superior direito com </w:t>
      </w:r>
      <w:r w:rsidRPr="157B0A33" w:rsidR="3D96D4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7</w:t>
      </w:r>
      <w:r w:rsidRPr="157B0A33" w:rsidR="1B4483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(se</w:t>
      </w:r>
      <w:r w:rsidRPr="157B0A33" w:rsidR="2F3A9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te</w:t>
      </w:r>
      <w:r w:rsidRPr="157B0A33" w:rsidR="1B4483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) itens, sendo eles:</w:t>
      </w:r>
      <w:r w:rsidRPr="157B0A33" w:rsidR="3A1B17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Cardápio</w:t>
      </w:r>
      <w:r w:rsidRPr="157B0A33" w:rsidR="1B4483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, Localização, Sobre Nós, Adoção</w:t>
      </w:r>
      <w:r w:rsidRPr="157B0A33" w:rsidR="5005C8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, Cadastre-se, Entrar e Registros de Login</w:t>
      </w:r>
      <w:r w:rsidRPr="157B0A33" w:rsidR="1B4483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. </w:t>
      </w:r>
      <w:r w:rsidRPr="157B0A33" w:rsidR="1B44837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Pr="00A357B8" w:rsidR="004567EC" w:rsidP="157B0A33" w:rsidRDefault="004567EC" w14:paraId="5353E699" w14:textId="5B656B6F">
      <w:pPr>
        <w:pStyle w:val="Corpodetexto"/>
        <w:widowControl w:val="0"/>
        <w:spacing w:before="137" w:after="0" w:line="360" w:lineRule="auto"/>
        <w:ind w:left="102" w:right="114" w:firstLine="707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55C6FB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No canto superior direito botão “Sair” </w:t>
      </w:r>
      <w:r w:rsidRPr="157B0A33" w:rsidR="3A23CE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para o usuário</w:t>
      </w:r>
      <w:r w:rsidRPr="157B0A33" w:rsidR="55C6FB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</w:t>
      </w:r>
      <w:r w:rsidRPr="157B0A33" w:rsidR="55C6FB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que estiver logado</w:t>
      </w:r>
      <w:r w:rsidRPr="157B0A33" w:rsidR="0392429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poder</w:t>
      </w:r>
      <w:r w:rsidRPr="157B0A33" w:rsidR="55C6FB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sair de sua conta</w:t>
      </w:r>
      <w:r w:rsidRPr="157B0A33" w:rsidR="16F2E4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.</w:t>
      </w:r>
    </w:p>
    <w:p w:rsidRPr="00A357B8" w:rsidR="004567EC" w:rsidP="157B0A33" w:rsidRDefault="004567EC" w14:paraId="312B41CA" w14:textId="0D7DC4E6">
      <w:pPr>
        <w:pStyle w:val="Corpodetexto"/>
        <w:widowControl w:val="0"/>
        <w:spacing w:before="137" w:after="0" w:line="360" w:lineRule="auto"/>
        <w:ind w:left="102" w:right="114" w:firstLine="707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157B0A33" w:rsidR="04AEB7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Botão “Saber mais” no item 2.1.</w:t>
      </w:r>
    </w:p>
    <w:p w:rsidRPr="00A357B8" w:rsidR="004567EC" w:rsidP="157B0A33" w:rsidRDefault="004567EC" w14:paraId="7DCEE344" w14:textId="4EF8CFF5">
      <w:pPr>
        <w:pStyle w:val="Corpodetexto"/>
        <w:widowControl w:val="0"/>
        <w:spacing w:before="137" w:after="0" w:line="360" w:lineRule="auto"/>
        <w:ind w:left="102" w:right="114"/>
        <w:jc w:val="both"/>
        <w:rPr>
          <w:ins w:author="Nicole Pereira" w:date="2024-11-11T16:04:54.141Z" w16du:dateUtc="2024-11-11T16:04:54.141Z" w:id="50673593"/>
          <w:rFonts w:ascii="Times New Roman" w:hAnsi="Times New Roman" w:eastAsia="Times New Roman" w:cs="Times New Roman"/>
          <w:sz w:val="24"/>
          <w:szCs w:val="24"/>
        </w:rPr>
      </w:pPr>
      <w:r w:rsidR="7F06C5C7">
        <w:drawing>
          <wp:inline wp14:editId="6635859E" wp14:anchorId="2EBFA324">
            <wp:extent cx="4434510" cy="2033462"/>
            <wp:effectExtent l="0" t="0" r="0" b="0"/>
            <wp:docPr id="1378839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4a3d5a13440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510" cy="2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57B0A33" w:rsidP="157B0A33" w:rsidRDefault="157B0A33" w14:paraId="5AB86D17" w14:textId="5A30D986">
      <w:pPr>
        <w:spacing w:line="360" w:lineRule="auto"/>
        <w:rPr>
          <w:rFonts w:ascii="Times New Roman" w:hAnsi="Times New Roman" w:eastAsia="Times New Roman" w:cs="Times New Roman"/>
          <w:sz w:val="24"/>
          <w:szCs w:val="24"/>
        </w:rPr>
      </w:pPr>
      <w:r w:rsidRPr="157B0A33"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="157B0A33" w:rsidP="157B0A33" w:rsidRDefault="157B0A33" w14:paraId="4CAE197A" w14:textId="1DCF3EF1">
      <w:pPr>
        <w:pStyle w:val="Corpodetexto"/>
        <w:widowControl w:val="0"/>
        <w:spacing w:before="137" w:after="0" w:line="360" w:lineRule="auto"/>
        <w:ind w:left="102" w:right="114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4FE5CBD7" w:rsidP="157B0A33" w:rsidRDefault="4FE5CBD7" w14:paraId="3E3AA72E" w14:textId="399FE127">
      <w:pPr>
        <w:pStyle w:val="Ttulo2"/>
        <w:numPr>
          <w:ilvl w:val="1"/>
          <w:numId w:val="5"/>
        </w:numPr>
        <w:tabs>
          <w:tab w:val="left" w:leader="none" w:pos="463"/>
        </w:tabs>
        <w:spacing w:line="360" w:lineRule="auto"/>
        <w:ind w:left="462" w:right="53" w:hanging="178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bookmarkStart w:name="_Toc259617356" w:id="1271373735"/>
      <w:bookmarkStart w:name="_Toc795296650" w:id="2040869358"/>
      <w:r w:rsidRPr="3EB1B2D6" w:rsidR="402D98E8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>SERVIÇOS</w:t>
      </w:r>
      <w:bookmarkEnd w:id="1271373735"/>
      <w:bookmarkEnd w:id="2040869358"/>
    </w:p>
    <w:p w:rsidR="3234EA5B" w:rsidP="157B0A33" w:rsidRDefault="3234EA5B" w14:paraId="0179C43B" w14:textId="182B0A3A">
      <w:pPr>
        <w:pStyle w:val="Corpodetexto"/>
        <w:widowControl w:val="0"/>
        <w:spacing w:before="0" w:after="0" w:line="360" w:lineRule="auto"/>
        <w:ind w:left="102" w:right="110" w:firstLine="708"/>
        <w:jc w:val="both"/>
        <w:rPr>
          <w:noProof w:val="0"/>
          <w:lang w:val="pt-BR"/>
        </w:rPr>
      </w:pPr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Pertencendo a “Saber mais”, uma descrição de serviços do website: </w:t>
      </w:r>
      <w:r>
        <w:br/>
      </w:r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Cafeteria: o que é um </w:t>
      </w:r>
      <w:proofErr w:type="spellStart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cat</w:t>
      </w:r>
      <w:proofErr w:type="spellEnd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-café? Um espaço para apreciar café e </w:t>
      </w:r>
      <w:proofErr w:type="spellStart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icentivar</w:t>
      </w:r>
      <w:proofErr w:type="spellEnd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adoção de animais. Adoção: Parceria com </w:t>
      </w:r>
      <w:proofErr w:type="spellStart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ONG's</w:t>
      </w:r>
      <w:proofErr w:type="spellEnd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interessadas em manter os animais no ambiente da cafeteria enquanto aguardam adoção. Para seguir com o processo de adoção, é exigido o preenchimento de um formulário. </w:t>
      </w:r>
      <w:r>
        <w:br/>
      </w:r>
      <w:proofErr w:type="spellStart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Cat</w:t>
      </w:r>
      <w:proofErr w:type="spellEnd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proofErr w:type="spellStart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Sitting</w:t>
      </w:r>
      <w:proofErr w:type="spellEnd"/>
      <w:r w:rsidRPr="157B0A33" w:rsidR="3234EA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: um espaço separado para interação com os animais</w:t>
      </w:r>
      <w:r w:rsidRPr="157B0A33" w:rsidR="2B0AA24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.</w:t>
      </w:r>
    </w:p>
    <w:p w:rsidR="157B0A33" w:rsidP="157B0A33" w:rsidRDefault="157B0A33" w14:paraId="6008853C" w14:textId="356AF801">
      <w:pPr>
        <w:pStyle w:val="Corpodetexto"/>
        <w:widowControl w:val="0"/>
        <w:spacing w:before="0" w:after="0" w:line="360" w:lineRule="auto"/>
        <w:ind w:left="102" w:right="11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57B0A33" w:rsidP="157B0A33" w:rsidRDefault="157B0A33" w14:paraId="590B307B" w14:textId="77F35578">
      <w:pPr>
        <w:pStyle w:val="Ttulo2"/>
        <w:widowControl w:val="0"/>
        <w:spacing w:before="0" w:after="0" w:line="360" w:lineRule="auto"/>
        <w:ind w:left="102" w:right="110" w:firstLine="708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1663956047" w:id="1250165445"/>
      <w:bookmarkStart w:name="_Toc128104611" w:id="775789985"/>
      <w:r>
        <w:br/>
      </w:r>
      <w:r w:rsidR="72B41F8E">
        <w:drawing>
          <wp:inline wp14:editId="01DE1EEB" wp14:anchorId="48DF7589">
            <wp:extent cx="4670915" cy="2141865"/>
            <wp:effectExtent l="0" t="0" r="0" b="0"/>
            <wp:docPr id="1394809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01870dfd4244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70915" cy="21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50165445"/>
      <w:bookmarkEnd w:id="775789985"/>
    </w:p>
    <w:p w:rsidR="157B0A33" w:rsidP="157B0A33" w:rsidRDefault="157B0A33" w14:paraId="78C2A79D" w14:textId="17C67A05">
      <w:pPr>
        <w:pStyle w:val="Ttulo2"/>
        <w:tabs>
          <w:tab w:val="left" w:leader="none" w:pos="463"/>
        </w:tabs>
        <w:spacing w:line="360" w:lineRule="auto"/>
        <w:ind w:left="284" w:right="53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157B0A33" w:rsidP="157B0A33" w:rsidRDefault="157B0A33" w14:paraId="62F78BA7" w14:textId="6CA792F9">
      <w:pPr>
        <w:pStyle w:val="Ttulo2"/>
        <w:tabs>
          <w:tab w:val="left" w:leader="none" w:pos="463"/>
        </w:tabs>
        <w:spacing w:line="360" w:lineRule="auto"/>
        <w:ind w:left="284" w:right="53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157B0A33" w:rsidP="157B0A33" w:rsidRDefault="157B0A33" w14:paraId="59AF75CA" w14:textId="5FCD43A8">
      <w:pPr>
        <w:pStyle w:val="Ttulo2"/>
        <w:spacing w:line="360" w:lineRule="auto"/>
        <w:jc w:val="both"/>
      </w:pPr>
    </w:p>
    <w:p w:rsidR="157B0A33" w:rsidP="157B0A33" w:rsidRDefault="157B0A33" w14:paraId="7232A0B0" w14:textId="6D7B6B2A">
      <w:p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57B0A33"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="2293D5EB" w:rsidP="3EB1B2D6" w:rsidRDefault="2293D5EB" w14:paraId="4B4CE415" w14:textId="4658D5BD">
      <w:pPr>
        <w:pStyle w:val="Ttulo2"/>
        <w:numPr>
          <w:ilvl w:val="1"/>
          <w:numId w:val="5"/>
        </w:numPr>
        <w:tabs>
          <w:tab w:val="left" w:leader="none" w:pos="463"/>
        </w:tabs>
        <w:spacing w:line="360" w:lineRule="auto"/>
        <w:ind w:right="53"/>
        <w:jc w:val="left"/>
        <w:rPr>
          <w:rFonts w:ascii="Times New Roman" w:hAnsi="Times New Roman" w:eastAsia="Times New Roman" w:cs="Times New Roman"/>
          <w:sz w:val="24"/>
          <w:szCs w:val="24"/>
        </w:rPr>
      </w:pPr>
      <w:bookmarkStart w:name="_Toc1110603735" w:id="1069949295"/>
      <w:bookmarkStart w:name="_Toc1860630927" w:id="884002537"/>
      <w:r w:rsidRPr="3EB1B2D6" w:rsidR="28CB8DE2">
        <w:rPr>
          <w:rStyle w:val="Ttulo2Char"/>
        </w:rPr>
        <w:t>CÁRDAPI</w:t>
      </w:r>
      <w:r w:rsidRPr="3EB1B2D6" w:rsidR="28CB8DE2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>O</w:t>
      </w:r>
      <w:r>
        <w:br/>
      </w:r>
      <w:r>
        <w:br/>
      </w:r>
      <w:r w:rsidRPr="3EB1B2D6" w:rsidR="28CB8DE2">
        <w:rPr>
          <w:rStyle w:val="CorpodetextoChar"/>
          <w:b w:val="0"/>
          <w:bCs w:val="0"/>
        </w:rPr>
        <w:t xml:space="preserve">Imagens dos </w:t>
      </w:r>
      <w:proofErr w:type="spellStart"/>
      <w:r w:rsidRPr="3EB1B2D6" w:rsidR="28CB8DE2">
        <w:rPr>
          <w:rStyle w:val="CorpodetextoChar"/>
          <w:b w:val="0"/>
          <w:bCs w:val="0"/>
        </w:rPr>
        <w:t>itens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 do </w:t>
      </w:r>
      <w:proofErr w:type="spellStart"/>
      <w:r w:rsidRPr="3EB1B2D6" w:rsidR="28CB8DE2">
        <w:rPr>
          <w:rStyle w:val="CorpodetextoChar"/>
          <w:b w:val="0"/>
          <w:bCs w:val="0"/>
        </w:rPr>
        <w:t>cardápio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 </w:t>
      </w:r>
      <w:proofErr w:type="spellStart"/>
      <w:r w:rsidRPr="3EB1B2D6" w:rsidR="28CB8DE2">
        <w:rPr>
          <w:rStyle w:val="CorpodetextoChar"/>
          <w:b w:val="0"/>
          <w:bCs w:val="0"/>
        </w:rPr>
        <w:t>em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 </w:t>
      </w:r>
      <w:proofErr w:type="spellStart"/>
      <w:r w:rsidRPr="3EB1B2D6" w:rsidR="28CB8DE2">
        <w:rPr>
          <w:rStyle w:val="CorpodetextoChar"/>
          <w:b w:val="0"/>
          <w:bCs w:val="0"/>
        </w:rPr>
        <w:t>carrossel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 </w:t>
      </w:r>
      <w:proofErr w:type="spellStart"/>
      <w:r w:rsidRPr="3EB1B2D6" w:rsidR="28CB8DE2">
        <w:rPr>
          <w:rStyle w:val="CorpodetextoChar"/>
          <w:b w:val="0"/>
          <w:bCs w:val="0"/>
        </w:rPr>
        <w:t>contendo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 a </w:t>
      </w:r>
      <w:proofErr w:type="spellStart"/>
      <w:r w:rsidRPr="3EB1B2D6" w:rsidR="28CB8DE2">
        <w:rPr>
          <w:rStyle w:val="CorpodetextoChar"/>
          <w:b w:val="0"/>
          <w:bCs w:val="0"/>
        </w:rPr>
        <w:t>descrição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 e </w:t>
      </w:r>
      <w:proofErr w:type="spellStart"/>
      <w:r w:rsidRPr="3EB1B2D6" w:rsidR="28CB8DE2">
        <w:rPr>
          <w:rStyle w:val="CorpodetextoChar"/>
          <w:b w:val="0"/>
          <w:bCs w:val="0"/>
        </w:rPr>
        <w:t>composição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 das </w:t>
      </w:r>
      <w:proofErr w:type="spellStart"/>
      <w:r w:rsidRPr="3EB1B2D6" w:rsidR="28CB8DE2">
        <w:rPr>
          <w:rStyle w:val="CorpodetextoChar"/>
          <w:b w:val="0"/>
          <w:bCs w:val="0"/>
        </w:rPr>
        <w:t>bebidas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. No </w:t>
      </w:r>
      <w:proofErr w:type="spellStart"/>
      <w:r w:rsidRPr="3EB1B2D6" w:rsidR="28CB8DE2">
        <w:rPr>
          <w:rStyle w:val="CorpodetextoChar"/>
          <w:b w:val="0"/>
          <w:bCs w:val="0"/>
        </w:rPr>
        <w:t>cardápio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 </w:t>
      </w:r>
      <w:proofErr w:type="spellStart"/>
      <w:r w:rsidRPr="3EB1B2D6" w:rsidR="28CB8DE2">
        <w:rPr>
          <w:rStyle w:val="CorpodetextoChar"/>
          <w:b w:val="0"/>
          <w:bCs w:val="0"/>
        </w:rPr>
        <w:t>contem</w:t>
      </w:r>
      <w:proofErr w:type="spellEnd"/>
      <w:r w:rsidRPr="3EB1B2D6" w:rsidR="28CB8DE2">
        <w:rPr>
          <w:rStyle w:val="CorpodetextoChar"/>
          <w:b w:val="0"/>
          <w:bCs w:val="0"/>
        </w:rPr>
        <w:t xml:space="preserve">: Café Espresso, Green Matcha, Irish </w:t>
      </w:r>
      <w:proofErr w:type="spellStart"/>
      <w:r w:rsidRPr="3EB1B2D6" w:rsidR="28CB8DE2">
        <w:rPr>
          <w:rStyle w:val="CorpodetextoChar"/>
          <w:b w:val="0"/>
          <w:bCs w:val="0"/>
        </w:rPr>
        <w:t>Coffe</w:t>
      </w:r>
      <w:proofErr w:type="spellEnd"/>
      <w:r w:rsidRPr="3EB1B2D6" w:rsidR="28CB8DE2">
        <w:rPr>
          <w:rStyle w:val="CorpodetextoChar"/>
          <w:b w:val="0"/>
          <w:bCs w:val="0"/>
        </w:rPr>
        <w:t>, Latte Macch</w:t>
      </w:r>
      <w:r w:rsidRPr="3EB1B2D6" w:rsidR="52FB4AB0">
        <w:rPr>
          <w:rStyle w:val="CorpodetextoChar"/>
          <w:b w:val="0"/>
          <w:bCs w:val="0"/>
        </w:rPr>
        <w:t xml:space="preserve"> </w:t>
      </w:r>
      <w:proofErr w:type="spellStart"/>
      <w:r w:rsidRPr="3EB1B2D6" w:rsidR="52FB4AB0">
        <w:rPr>
          <w:rStyle w:val="CorpodetextoChar"/>
          <w:b w:val="0"/>
          <w:bCs w:val="0"/>
        </w:rPr>
        <w:t>ato</w:t>
      </w:r>
      <w:proofErr w:type="spellEnd"/>
      <w:r w:rsidRPr="3EB1B2D6" w:rsidR="52FB4AB0">
        <w:rPr>
          <w:rStyle w:val="CorpodetextoChar"/>
          <w:b w:val="0"/>
          <w:bCs w:val="0"/>
        </w:rPr>
        <w:t xml:space="preserve">, Cappuccino e Affogato. </w:t>
      </w:r>
      <w:r>
        <w:br/>
      </w:r>
      <w:r>
        <w:br/>
      </w:r>
      <w:r w:rsidR="28CB8DE2">
        <w:drawing>
          <wp:inline wp14:editId="433AF1AF" wp14:anchorId="59A464B3">
            <wp:extent cx="4761664" cy="2200275"/>
            <wp:effectExtent l="0" t="0" r="0" b="0"/>
            <wp:docPr id="2076452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f7f8d0f8b4a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6166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9949295"/>
      <w:r w:rsidR="54F915CD">
        <w:drawing>
          <wp:inline wp14:editId="64C8936B" wp14:anchorId="33652A39">
            <wp:extent cx="4744122" cy="2133600"/>
            <wp:effectExtent l="0" t="0" r="0" b="0"/>
            <wp:docPr id="1834795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56c657b37240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44122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84002537"/>
    </w:p>
    <w:p w:rsidR="157B0A33" w:rsidRDefault="157B0A33" w14:paraId="5D944500" w14:textId="2378FBBB">
      <w:r>
        <w:br w:type="page"/>
      </w:r>
    </w:p>
    <w:p w:rsidR="68069268" w:rsidP="3EB1B2D6" w:rsidRDefault="68069268" w14:paraId="39BF7470" w14:textId="2167D171">
      <w:pPr>
        <w:pStyle w:val="Ttulo2"/>
        <w:numPr>
          <w:ilvl w:val="1"/>
          <w:numId w:val="5"/>
        </w:numPr>
        <w:tabs>
          <w:tab w:val="left" w:leader="none" w:pos="463"/>
        </w:tabs>
        <w:spacing w:line="360" w:lineRule="auto"/>
        <w:ind w:left="462" w:right="53" w:hanging="17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bookmarkStart w:name="_Toc424065738" w:id="287417712"/>
      <w:bookmarkStart w:name="_Toc1751519588" w:id="1151569201"/>
      <w:r w:rsidRPr="3EB1B2D6" w:rsidR="6385B88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LOCALIZAÇÃO </w:t>
      </w:r>
      <w:r>
        <w:br/>
      </w:r>
      <w:r>
        <w:br/>
      </w:r>
      <w:r w:rsidRPr="3EB1B2D6" w:rsidR="6385B88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Redireciona</w:t>
      </w:r>
      <w:r w:rsidRPr="3EB1B2D6" w:rsidR="68FDB5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para localização do restaurante no Google </w:t>
      </w:r>
      <w:proofErr w:type="spellStart"/>
      <w:r w:rsidRPr="3EB1B2D6" w:rsidR="68FDB5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maps</w:t>
      </w:r>
      <w:proofErr w:type="spellEnd"/>
      <w:r w:rsidRPr="3EB1B2D6" w:rsidR="0726E15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3EB1B2D6" w:rsidR="68FDB5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(localização para fins acadêmicos, fictícia</w:t>
      </w:r>
      <w:r w:rsidRPr="3EB1B2D6" w:rsidR="68FDB5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)</w:t>
      </w:r>
      <w:r w:rsidRPr="3EB1B2D6" w:rsidR="52D52B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.</w:t>
      </w:r>
      <w:r>
        <w:br/>
      </w:r>
      <w:bookmarkEnd w:id="287417712"/>
      <w:bookmarkStart w:name="_Toc805008463" w:id="758362920"/>
      <w:r w:rsidR="3871998E">
        <w:drawing>
          <wp:inline wp14:editId="07BFFE52" wp14:anchorId="4131E6B3">
            <wp:extent cx="3949013" cy="1794350"/>
            <wp:effectExtent l="0" t="0" r="0" b="0"/>
            <wp:docPr id="1807665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b544d2ff04a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49013" cy="17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8362920"/>
      <w:r>
        <w:br/>
      </w:r>
      <w:r>
        <w:br/>
      </w:r>
      <w:bookmarkEnd w:id="1151569201"/>
    </w:p>
    <w:p w:rsidR="2077EB74" w:rsidP="157B0A33" w:rsidRDefault="2077EB74" w14:paraId="5B498AE1" w14:textId="79388B40">
      <w:pPr>
        <w:pStyle w:val="Ttulo2"/>
        <w:numPr>
          <w:ilvl w:val="1"/>
          <w:numId w:val="5"/>
        </w:numPr>
        <w:tabs>
          <w:tab w:val="left" w:leader="none" w:pos="463"/>
        </w:tabs>
        <w:spacing w:line="360" w:lineRule="auto"/>
        <w:ind w:left="462" w:right="53" w:hanging="178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337363758" w:id="191933029"/>
      <w:bookmarkStart w:name="_Toc1949812145" w:id="1749020337"/>
      <w:r w:rsidRPr="3EB1B2D6" w:rsidR="61BBF01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SOBRE NÓS</w:t>
      </w:r>
      <w:r>
        <w:br/>
      </w:r>
      <w:r>
        <w:br/>
      </w:r>
      <w:r w:rsidRPr="3EB1B2D6" w:rsidR="14A8A2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Redireciona a uma página sobre os integrantes do grupo, contendo nome e e-mail dos alunos, com imagem meramente ilustrativa representativa.</w:t>
      </w:r>
      <w:bookmarkEnd w:id="191933029"/>
      <w:bookmarkEnd w:id="1749020337"/>
      <w:r w:rsidRPr="3EB1B2D6" w:rsidR="14A8A2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</w:t>
      </w:r>
      <w:r w:rsidRPr="3EB1B2D6" w:rsidR="14A8A20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157B0A33" w:rsidP="157B0A33" w:rsidRDefault="157B0A33" w14:paraId="0A07574E" w14:textId="6DEEF2ED">
      <w:pPr>
        <w:pStyle w:val="Ttulo2"/>
        <w:tabs>
          <w:tab w:val="left" w:leader="none" w:pos="463"/>
        </w:tabs>
        <w:spacing w:line="360" w:lineRule="auto"/>
        <w:ind w:left="462" w:right="53" w:hanging="178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1674399737" w:id="2054594853"/>
      <w:bookmarkStart w:name="_Toc1432841875" w:id="1062412292"/>
      <w:r>
        <w:br/>
      </w:r>
      <w:r w:rsidR="408C8B14">
        <w:drawing>
          <wp:inline wp14:editId="648B052A" wp14:anchorId="204FE50C">
            <wp:extent cx="4314000" cy="1724025"/>
            <wp:effectExtent l="0" t="0" r="0" b="0"/>
            <wp:docPr id="108820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b3928545ff46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14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4BE50FA">
        <w:drawing>
          <wp:inline wp14:editId="7464FBC6" wp14:anchorId="4C8C552F">
            <wp:extent cx="4294951" cy="1990725"/>
            <wp:effectExtent l="0" t="0" r="0" b="0"/>
            <wp:docPr id="746948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7376812f5449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94951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54594853"/>
      <w:bookmarkEnd w:id="1062412292"/>
    </w:p>
    <w:p w:rsidR="157B0A33" w:rsidP="157B0A33" w:rsidRDefault="157B0A33" w14:paraId="672E3F88" w14:textId="16DFCAE6">
      <w:p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57B0A33"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="16525066" w:rsidP="3EB1B2D6" w:rsidRDefault="16525066" w14:paraId="455CE262" w14:textId="5E26D204">
      <w:pPr>
        <w:pStyle w:val="Ttulo2"/>
        <w:numPr>
          <w:ilvl w:val="1"/>
          <w:numId w:val="5"/>
        </w:numPr>
        <w:tabs>
          <w:tab w:val="left" w:leader="none" w:pos="463"/>
        </w:tabs>
        <w:spacing w:line="360" w:lineRule="auto"/>
        <w:ind w:left="462" w:right="53" w:hanging="178"/>
        <w:jc w:val="left"/>
        <w:rPr>
          <w:rFonts w:ascii="Times New Roman" w:hAnsi="Times New Roman" w:eastAsia="Times New Roman" w:cs="Times New Roman"/>
          <w:sz w:val="24"/>
          <w:szCs w:val="24"/>
        </w:rPr>
      </w:pPr>
      <w:bookmarkStart w:name="_Toc240715824" w:id="1598754647"/>
      <w:bookmarkStart w:name="_Toc1183124057" w:id="1446711648"/>
      <w:r w:rsidRPr="3EB1B2D6" w:rsidR="36BC84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REGISTRO DE LOGIN</w:t>
      </w:r>
      <w:r>
        <w:br/>
      </w:r>
      <w:r>
        <w:br/>
      </w:r>
      <w:r w:rsidRPr="3EB1B2D6" w:rsidR="2381532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Administra</w:t>
      </w:r>
      <w:r w:rsidRPr="3EB1B2D6" w:rsidR="40020E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dados das pessoas cadastradas, logado com </w:t>
      </w:r>
      <w:r w:rsidRPr="3EB1B2D6" w:rsidR="68544C2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usuário</w:t>
      </w:r>
      <w:r w:rsidRPr="3EB1B2D6" w:rsidR="40020E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3EB1B2D6" w:rsidR="013DFB3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“</w:t>
      </w:r>
      <w:r w:rsidRPr="3EB1B2D6" w:rsidR="40020E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admin</w:t>
      </w:r>
      <w:r w:rsidRPr="3EB1B2D6" w:rsidR="7E0B1B7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”</w:t>
      </w:r>
      <w:r w:rsidRPr="3EB1B2D6" w:rsidR="40020E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pode </w:t>
      </w:r>
      <w:r w:rsidRPr="3EB1B2D6" w:rsidR="656A4FA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excluir</w:t>
      </w:r>
      <w:r w:rsidRPr="3EB1B2D6" w:rsidR="40020E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3EB1B2D6" w:rsidR="43D9964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ou</w:t>
      </w:r>
      <w:r w:rsidRPr="3EB1B2D6" w:rsidR="40020E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3EB1B2D6" w:rsidR="40020E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alterar nome de outros usuários</w:t>
      </w:r>
      <w:r w:rsidRPr="3EB1B2D6" w:rsidR="40020E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  <w:bookmarkEnd w:id="1598754647"/>
      <w:bookmarkEnd w:id="1446711648"/>
    </w:p>
    <w:p w:rsidR="157B0A33" w:rsidP="157B0A33" w:rsidRDefault="157B0A33" w14:paraId="000C1CDF" w14:textId="2D4149E5">
      <w:pPr>
        <w:pStyle w:val="Ttulo2"/>
        <w:tabs>
          <w:tab w:val="left" w:leader="none" w:pos="463"/>
        </w:tabs>
        <w:spacing w:line="360" w:lineRule="auto"/>
        <w:ind w:left="462" w:right="53" w:hanging="178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6D08152" w:rsidP="157B0A33" w:rsidRDefault="26D08152" w14:paraId="40B86C6C" w14:textId="020D9BF4">
      <w:pPr>
        <w:pStyle w:val="Ttulo2"/>
        <w:tabs>
          <w:tab w:val="left" w:leader="none" w:pos="463"/>
        </w:tabs>
        <w:spacing w:line="360" w:lineRule="auto"/>
        <w:ind w:left="462" w:right="53" w:hanging="178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1382481555" w:id="1554660460"/>
      <w:bookmarkStart w:name="_Toc898528330" w:id="760288075"/>
      <w:r w:rsidR="0DBB0F6A">
        <w:drawing>
          <wp:inline wp14:editId="2D916AC4" wp14:anchorId="09C2B236">
            <wp:extent cx="4714568" cy="2133600"/>
            <wp:effectExtent l="0" t="0" r="0" b="0"/>
            <wp:docPr id="798373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573081de2649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456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bookmarkEnd w:id="1554660460"/>
      <w:bookmarkEnd w:id="760288075"/>
    </w:p>
    <w:p w:rsidR="389CADF0" w:rsidP="157B0A33" w:rsidRDefault="389CADF0" w14:paraId="4507B964" w14:textId="7CA16A88">
      <w:pPr>
        <w:pStyle w:val="Ttulo2"/>
        <w:numPr>
          <w:ilvl w:val="1"/>
          <w:numId w:val="5"/>
        </w:numPr>
        <w:suppressLineNumbers w:val="0"/>
        <w:tabs>
          <w:tab w:val="left" w:leader="none" w:pos="463"/>
        </w:tabs>
        <w:bidi w:val="0"/>
        <w:spacing w:before="0" w:beforeAutospacing="off" w:after="0" w:afterAutospacing="off" w:line="360" w:lineRule="auto"/>
        <w:ind w:left="462" w:right="53" w:hanging="178"/>
        <w:jc w:val="both"/>
        <w:rPr>
          <w:noProof w:val="0"/>
          <w:lang w:val="pt-BR"/>
        </w:rPr>
      </w:pPr>
      <w:bookmarkStart w:name="_Toc763736647" w:id="933894797"/>
      <w:bookmarkStart w:name="_Toc1850262065" w:id="210318752"/>
      <w:r w:rsidRPr="3EB1B2D6" w:rsidR="33F709F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ADOÇÃO</w:t>
      </w:r>
      <w:r>
        <w:br/>
      </w:r>
      <w:r>
        <w:br/>
      </w:r>
      <w:r w:rsidRPr="3EB1B2D6" w:rsidR="697DF8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Redireciona a página para preenchimento de formulário de adoção, com campos: nome, endereço, CEP, e-mail, celular e CPF de caráter obrigatório para envio. Campos: sexo do animal e mensagem com cor da pelagem, opcional. </w:t>
      </w:r>
      <w:r>
        <w:br/>
      </w:r>
      <w:r w:rsidRPr="3EB1B2D6" w:rsidR="697DF8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Acessível apenas para quem fizer cadastro e login.</w:t>
      </w:r>
      <w:bookmarkEnd w:id="933894797"/>
      <w:bookmarkEnd w:id="210318752"/>
    </w:p>
    <w:p w:rsidR="157B0A33" w:rsidP="157B0A33" w:rsidRDefault="157B0A33" w14:paraId="191C033A" w14:textId="173A8B08">
      <w:pPr>
        <w:pStyle w:val="Ttulo2"/>
        <w:suppressLineNumbers w:val="0"/>
        <w:tabs>
          <w:tab w:val="left" w:leader="none" w:pos="463"/>
        </w:tabs>
        <w:bidi w:val="0"/>
        <w:spacing w:before="0" w:beforeAutospacing="off" w:after="0" w:afterAutospacing="off" w:line="360" w:lineRule="auto"/>
        <w:ind w:left="0" w:right="53" w:hanging="0"/>
        <w:jc w:val="both"/>
      </w:pPr>
      <w:bookmarkStart w:name="_Toc387721499" w:id="447296629"/>
      <w:bookmarkStart w:name="_Toc1909691174" w:id="9025788"/>
      <w:r>
        <w:br/>
      </w:r>
      <w:r w:rsidR="6D8ECC91">
        <w:drawing>
          <wp:inline wp14:editId="69040712" wp14:anchorId="29C4725F">
            <wp:extent cx="4161980" cy="2179575"/>
            <wp:effectExtent l="0" t="0" r="0" b="0"/>
            <wp:docPr id="1094116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f3b828cc345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61980" cy="21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bookmarkEnd w:id="447296629"/>
      <w:bookmarkEnd w:id="9025788"/>
    </w:p>
    <w:p w:rsidR="157B0A33" w:rsidP="157B0A33" w:rsidRDefault="157B0A33" w14:paraId="2B09205D" w14:textId="157AFBC5">
      <w:pPr>
        <w:jc w:val="both"/>
      </w:pPr>
      <w:r>
        <w:br w:type="page"/>
      </w:r>
    </w:p>
    <w:p w:rsidR="6912E018" w:rsidP="157B0A33" w:rsidRDefault="6912E018" w14:paraId="05390F8E" w14:textId="3069D491">
      <w:pPr>
        <w:pStyle w:val="Ttulo2"/>
        <w:numPr>
          <w:ilvl w:val="1"/>
          <w:numId w:val="5"/>
        </w:numPr>
        <w:tabs>
          <w:tab w:val="left" w:leader="none" w:pos="463"/>
        </w:tabs>
        <w:spacing w:line="360" w:lineRule="auto"/>
        <w:ind w:left="462" w:right="53" w:hanging="178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1732037333" w:id="1155638131"/>
      <w:bookmarkStart w:name="_Toc1604857182" w:id="1535822089"/>
      <w:r w:rsidR="464F836A">
        <w:rPr>
          <w:b w:val="0"/>
          <w:bCs w:val="0"/>
        </w:rPr>
        <w:t>LOGIN</w:t>
      </w:r>
      <w:r>
        <w:br/>
      </w:r>
      <w:r>
        <w:br/>
      </w:r>
      <w:r w:rsidR="204B1915">
        <w:rPr>
          <w:b w:val="0"/>
          <w:bCs w:val="0"/>
        </w:rPr>
        <w:t>Página de login, solicitando usuário e senha</w:t>
      </w:r>
      <w:r w:rsidR="71365A58">
        <w:rPr>
          <w:b w:val="0"/>
          <w:bCs w:val="0"/>
        </w:rPr>
        <w:t>.</w:t>
      </w:r>
      <w:bookmarkEnd w:id="1155638131"/>
      <w:bookmarkEnd w:id="1535822089"/>
    </w:p>
    <w:p w:rsidR="157B0A33" w:rsidP="157B0A33" w:rsidRDefault="157B0A33" w14:paraId="089588E9" w14:textId="34CD39DF">
      <w:pPr>
        <w:pStyle w:val="Ttulo2"/>
        <w:tabs>
          <w:tab w:val="left" w:leader="none" w:pos="463"/>
        </w:tabs>
        <w:spacing w:line="360" w:lineRule="auto"/>
        <w:ind w:left="284" w:right="53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82561103" w:id="1082453761"/>
      <w:bookmarkStart w:name="_Toc1542547135" w:id="2087786488"/>
      <w:r>
        <w:br/>
      </w:r>
      <w:r w:rsidR="3844CA18">
        <w:drawing>
          <wp:inline wp14:editId="39167F68" wp14:anchorId="35FCAFFD">
            <wp:extent cx="4678710" cy="2123631"/>
            <wp:effectExtent l="0" t="0" r="0" b="0"/>
            <wp:docPr id="484100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9d975e0be47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78710" cy="212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2453761"/>
      <w:bookmarkEnd w:id="2087786488"/>
    </w:p>
    <w:p w:rsidR="157B0A33" w:rsidP="157B0A33" w:rsidRDefault="157B0A33" w14:paraId="01242C60" w14:textId="35176515">
      <w:pPr>
        <w:pStyle w:val="Ttulo2"/>
        <w:jc w:val="both"/>
      </w:pPr>
    </w:p>
    <w:p w:rsidR="253CE8D7" w:rsidP="157B0A33" w:rsidRDefault="253CE8D7" w14:paraId="2564E214" w14:textId="4ACBC753">
      <w:pPr>
        <w:pStyle w:val="Ttulo2"/>
        <w:numPr>
          <w:ilvl w:val="1"/>
          <w:numId w:val="5"/>
        </w:numPr>
        <w:tabs>
          <w:tab w:val="left" w:leader="none" w:pos="463"/>
        </w:tabs>
        <w:spacing w:line="360" w:lineRule="auto"/>
        <w:ind w:left="462" w:right="53" w:hanging="178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bookmarkStart w:name="_Toc229185172" w:id="610692051"/>
      <w:bookmarkStart w:name="_Toc1124343497" w:id="1855616932"/>
      <w:r w:rsidRPr="3EB1B2D6" w:rsidR="16B4AF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CADASTRO</w:t>
      </w:r>
      <w:bookmarkEnd w:id="610692051"/>
      <w:bookmarkEnd w:id="1855616932"/>
    </w:p>
    <w:p w:rsidR="157B0A33" w:rsidP="157B0A33" w:rsidRDefault="157B0A33" w14:paraId="2178797A" w14:textId="46670453">
      <w:pPr>
        <w:pStyle w:val="Ttulo2"/>
        <w:tabs>
          <w:tab w:val="left" w:leader="none" w:pos="463"/>
        </w:tabs>
        <w:spacing w:line="360" w:lineRule="auto"/>
        <w:ind w:left="284" w:right="53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580077591" w:id="698470751"/>
      <w:bookmarkStart w:name="_Toc1977902001" w:id="1210098855"/>
      <w:r>
        <w:br/>
      </w:r>
      <w:r w:rsidRPr="3EB1B2D6" w:rsidR="68FA2E4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Solicita login(usuário), senha e confirmação da </w:t>
      </w:r>
      <w:r w:rsidRPr="3EB1B2D6" w:rsidR="68FA2E4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senha.</w:t>
      </w:r>
      <w:r>
        <w:br/>
      </w:r>
      <w:bookmarkEnd w:id="698470751"/>
      <w:bookmarkEnd w:id="1210098855"/>
    </w:p>
    <w:p w:rsidR="21C387D0" w:rsidP="157B0A33" w:rsidRDefault="21C387D0" w14:paraId="2665198C" w14:textId="55512AEC">
      <w:pPr>
        <w:pStyle w:val="Ttulo2"/>
        <w:tabs>
          <w:tab w:val="left" w:leader="none" w:pos="463"/>
        </w:tabs>
        <w:spacing w:line="360" w:lineRule="auto"/>
        <w:ind w:left="462" w:right="53" w:hanging="178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21C387D0">
        <w:drawing>
          <wp:inline wp14:editId="6E98770F" wp14:anchorId="3483C7EB">
            <wp:extent cx="4813250" cy="2143125"/>
            <wp:effectExtent l="0" t="0" r="0" b="0"/>
            <wp:docPr id="236627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da85007804c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2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357B8" w:rsidR="00640BF7" w:rsidP="157B0A33" w:rsidRDefault="00640BF7" w14:paraId="0EC40044" w14:textId="77777777">
      <w:pPr>
        <w:pStyle w:val="Corpodetexto"/>
        <w:spacing w:before="139"/>
        <w:ind w:left="708" w:right="53"/>
        <w:jc w:val="both"/>
      </w:pPr>
    </w:p>
    <w:p w:rsidR="004567EC" w:rsidP="004567EC" w:rsidRDefault="004567EC" w14:paraId="4E3918CE" w14:textId="104AF33E">
      <w:pPr>
        <w:rPr>
          <w:rFonts w:ascii="Times New Roman" w:hAnsi="Times New Roman" w:eastAsia="Times New Roman" w:cs="Times New Roman"/>
          <w:b w:val="1"/>
          <w:bCs w:val="1"/>
          <w:sz w:val="20"/>
          <w:szCs w:val="20"/>
        </w:rPr>
      </w:pPr>
      <w:bookmarkStart w:name="_bookmark8" w:id="9"/>
      <w:bookmarkEnd w:id="9"/>
    </w:p>
    <w:p w:rsidR="00640BF7" w:rsidRDefault="00640BF7" w14:paraId="26625064" w14:textId="24B2CF04">
      <w:pPr>
        <w:widowControl w:val="1"/>
        <w:spacing w:after="160" w:line="259" w:lineRule="auto"/>
        <w:rPr>
          <w:rFonts w:ascii="Times New Roman" w:hAnsi="Times New Roman" w:eastAsia="Times New Roman" w:cs="Times New Roman"/>
          <w:b w:val="1"/>
          <w:bCs w:val="1"/>
          <w:sz w:val="20"/>
          <w:szCs w:val="20"/>
        </w:rPr>
      </w:pPr>
      <w:r w:rsidRPr="157B0A33">
        <w:rPr>
          <w:rFonts w:ascii="Times New Roman" w:hAnsi="Times New Roman" w:eastAsia="Times New Roman" w:cs="Times New Roman"/>
          <w:b w:val="1"/>
          <w:bCs w:val="1"/>
          <w:sz w:val="20"/>
          <w:szCs w:val="20"/>
        </w:rPr>
        <w:br w:type="page"/>
      </w:r>
    </w:p>
    <w:p w:rsidRPr="00A357B8" w:rsidR="00640BF7" w:rsidP="004567EC" w:rsidRDefault="00640BF7" w14:paraId="7ABC9940" w14:textId="77777777">
      <w:pPr>
        <w:rPr>
          <w:rFonts w:ascii="Times New Roman" w:hAnsi="Times New Roman" w:eastAsia="Times New Roman" w:cs="Times New Roman"/>
          <w:b w:val="1"/>
          <w:bCs w:val="1"/>
          <w:sz w:val="20"/>
          <w:szCs w:val="20"/>
        </w:rPr>
      </w:pPr>
    </w:p>
    <w:p w:rsidR="002E59FF" w:rsidP="157B0A33" w:rsidRDefault="002E59FF" w14:paraId="6FE9CE52" w14:textId="2F3D2272">
      <w:pPr>
        <w:pStyle w:val="Corpodetexto"/>
        <w:tabs>
          <w:tab w:val="left" w:leader="none" w:pos="522"/>
        </w:tabs>
        <w:spacing w:line="360" w:lineRule="auto"/>
        <w:jc w:val="both"/>
        <w:rPr>
          <w:b w:val="0"/>
          <w:bCs w:val="0"/>
        </w:rPr>
      </w:pPr>
      <w:bookmarkStart w:name="_bookmark20" w:id="10"/>
      <w:bookmarkEnd w:id="10"/>
      <w:r w:rsidR="445C9609">
        <w:rPr/>
        <w:t>CONCLUSÃO</w:t>
      </w:r>
    </w:p>
    <w:p w:rsidR="157B0A33" w:rsidP="157B0A33" w:rsidRDefault="157B0A33" w14:paraId="51390BE3" w14:textId="497896E0">
      <w:pPr>
        <w:pStyle w:val="Corpodetexto"/>
        <w:tabs>
          <w:tab w:val="left" w:leader="none" w:pos="522"/>
        </w:tabs>
        <w:spacing w:line="360" w:lineRule="auto"/>
        <w:jc w:val="both"/>
      </w:pPr>
    </w:p>
    <w:p w:rsidR="0482B23B" w:rsidP="157B0A33" w:rsidRDefault="0482B23B" w14:paraId="4097D506" w14:textId="2AD41A77">
      <w:pPr>
        <w:pStyle w:val="Corpodetexto"/>
        <w:widowControl w:val="0"/>
        <w:spacing w:before="0" w:after="0" w:line="360" w:lineRule="auto"/>
        <w:ind w:left="102" w:right="110" w:firstLine="707"/>
        <w:jc w:val="both"/>
      </w:pPr>
      <w:r w:rsidRPr="3EB1B2D6" w:rsidR="6F34C5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 desenvolvimento deste projeto resultou na criação de um website para o Aconchego dos Bigodes </w:t>
      </w:r>
      <w:proofErr w:type="spellStart"/>
      <w:r w:rsidRPr="3EB1B2D6" w:rsidR="6F34C5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Cat</w:t>
      </w:r>
      <w:proofErr w:type="spellEnd"/>
      <w:r w:rsidRPr="3EB1B2D6" w:rsidR="6F34C5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Café, um estabelecimento fictício que une cafeteria com o incentivo à adoção de gatos domésticos. A partir das tecnologias HTML5, CSS, </w:t>
      </w:r>
      <w:proofErr w:type="spellStart"/>
      <w:r w:rsidRPr="3EB1B2D6" w:rsidR="6F34C5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JavaScript</w:t>
      </w:r>
      <w:proofErr w:type="spellEnd"/>
      <w:r w:rsidRPr="3EB1B2D6" w:rsidR="6F34C5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 PHP, foi possível estruturar uma página que divulga serviços alimentícios</w:t>
      </w:r>
      <w:r w:rsidRPr="3EB1B2D6" w:rsidR="301432A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</w:t>
      </w:r>
      <w:r w:rsidRPr="3EB1B2D6" w:rsidR="6F34C5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também promove a conscientização sobre a adoção responsável de animais. O site conta com funcionalidades de fácil navegação. </w:t>
      </w:r>
    </w:p>
    <w:p w:rsidR="0482B23B" w:rsidP="157B0A33" w:rsidRDefault="0482B23B" w14:paraId="21E1EA61" w14:textId="517EED3A">
      <w:pPr>
        <w:pStyle w:val="Corpodetexto"/>
        <w:widowControl w:val="0"/>
        <w:spacing w:before="0" w:after="0" w:line="360" w:lineRule="auto"/>
        <w:ind w:left="102" w:right="110" w:firstLine="707"/>
        <w:jc w:val="both"/>
      </w:pPr>
      <w:r w:rsidRPr="3EB1B2D6" w:rsidR="6F34C5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Do ponto de vista acadêmico, o projeto proporcionou um aprendizado significativo sobre o uso das linguagens de marcação e estilização, permitiu estruturar o conteúdo do site de maneira lógica e acessível, para a criação de um design atrativo e responsivo.  Dessa forma, o projeto contribuiu não apenas para a criação de uma solução digital, mas também para o desenvolvimento de habilidades essenciais em desenvolvimento web.  </w:t>
      </w:r>
      <w:r w:rsidRPr="3EB1B2D6" w:rsidR="6F34C53E">
        <w:rPr>
          <w:noProof w:val="0"/>
          <w:lang w:val="pt-BR"/>
        </w:rPr>
        <w:t xml:space="preserve"> </w:t>
      </w:r>
    </w:p>
    <w:p w:rsidR="157B0A33" w:rsidP="157B0A33" w:rsidRDefault="157B0A33" w14:paraId="3A606EAA" w14:textId="7DC166F2">
      <w:pPr>
        <w:pStyle w:val="Corpodetexto"/>
        <w:widowControl w:val="0"/>
        <w:tabs>
          <w:tab w:val="left" w:leader="none" w:pos="1956"/>
        </w:tabs>
        <w:spacing w:line="360" w:lineRule="auto"/>
      </w:pPr>
    </w:p>
    <w:p w:rsidR="157B0A33" w:rsidP="157B0A33" w:rsidRDefault="157B0A33" w14:paraId="5060F278" w14:textId="16F791C6">
      <w:pPr>
        <w:pStyle w:val="Corpodetexto"/>
        <w:tabs>
          <w:tab w:val="left" w:leader="none" w:pos="1956"/>
        </w:tabs>
        <w:spacing w:line="360" w:lineRule="auto"/>
        <w:ind w:right="111" w:firstLine="360"/>
        <w:jc w:val="both"/>
      </w:pPr>
    </w:p>
    <w:p w:rsidRPr="00C779B2" w:rsidR="00B43CAF" w:rsidP="003E5B82" w:rsidRDefault="00B43CAF" w14:paraId="0F507B12" w14:textId="2F6BA5A9">
      <w:pPr>
        <w:pStyle w:val="Corpodetexto"/>
        <w:spacing w:line="360" w:lineRule="auto"/>
        <w:ind w:right="111" w:firstLine="360"/>
        <w:jc w:val="both"/>
      </w:pPr>
      <w:r>
        <w:br w:type="page"/>
      </w:r>
    </w:p>
    <w:p w:rsidR="002635FF" w:rsidP="3EB1B2D6" w:rsidRDefault="002635FF" w14:paraId="22E926F9" w14:textId="0E5C4384">
      <w:pPr>
        <w:pStyle w:val="Ttulo1"/>
        <w:widowControl w:val="0"/>
        <w:tabs>
          <w:tab w:val="left" w:leader="none" w:pos="522"/>
        </w:tabs>
        <w:spacing w:before="64" w:after="0" w:line="240" w:lineRule="auto"/>
        <w:ind w:left="101" w:right="53" w:hanging="280" w:firstLine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bookmarkStart w:name="_Toc1030414445" w:id="171211838"/>
      <w:bookmarkStart w:name="_Toc1302746593" w:id="1430015393"/>
      <w:r w:rsidRPr="3EB1B2D6" w:rsidR="325F0D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REFERÊNCIAS</w:t>
      </w:r>
      <w:bookmarkEnd w:id="171211838"/>
      <w:bookmarkEnd w:id="1430015393"/>
    </w:p>
    <w:p w:rsidR="002635FF" w:rsidP="157B0A33" w:rsidRDefault="002635FF" w14:paraId="2A45F4FD" w14:textId="59560A96">
      <w:pPr>
        <w:widowControl w:val="0"/>
        <w:spacing w:before="137" w:after="0" w:line="360" w:lineRule="auto"/>
        <w:ind w:left="102" w:right="11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002635FF" w:rsidP="157B0A33" w:rsidRDefault="002635FF" w14:paraId="56A078AD" w14:textId="5D9EB42E">
      <w:pPr>
        <w:pStyle w:val="Corpodetexto"/>
        <w:widowControl w:val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noProof w:val="0"/>
          <w:color w:val="auto"/>
          <w:u w:val="none"/>
          <w:lang w:val="pt-BR"/>
        </w:rPr>
        <w:t>NORMAS ABNT. Normas para elaboração de trabalhos acadêmicos. Disponível em: &lt;https://www.normasabnt.org/&gt;. Acesso em: 28 mai. 2024.</w:t>
      </w:r>
    </w:p>
    <w:p w:rsidR="002635FF" w:rsidP="157B0A33" w:rsidRDefault="002635FF" w14:paraId="400F4534" w14:textId="76702DF6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Imagem Gato “</w:t>
      </w:r>
      <w:proofErr w:type="spellStart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Adopt</w:t>
      </w:r>
      <w:proofErr w:type="spellEnd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 Me”. Disponível em:</w:t>
      </w:r>
    </w:p>
    <w:p w:rsidR="002635FF" w:rsidP="157B0A33" w:rsidRDefault="002635FF" w14:paraId="7A75F820" w14:textId="61C953B0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&lt;</w:t>
      </w:r>
      <w:hyperlink r:id="R9e267d45f97c4dae">
        <w:r w:rsidRPr="157B0A33" w:rsidR="66258D1A">
          <w:rPr>
            <w:rStyle w:val="Hyperlink"/>
            <w:b w:val="0"/>
            <w:bCs w:val="0"/>
            <w:noProof w:val="0"/>
            <w:color w:val="auto"/>
            <w:sz w:val="24"/>
            <w:szCs w:val="24"/>
            <w:u w:val="none"/>
            <w:lang w:val="pt-BR"/>
          </w:rPr>
          <w:t>https://myloview.com.br/poster-adote-me-nao-compre-silhueta-triste-da-cara-do-gato-branco-no-82E67CC</w:t>
        </w:r>
      </w:hyperlink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&gt;.</w:t>
      </w:r>
      <w:r w:rsidRPr="157B0A33" w:rsidR="0F53E2DE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Acesso em 19.09.2024.</w:t>
      </w:r>
    </w:p>
    <w:p w:rsidR="002635FF" w:rsidP="157B0A33" w:rsidRDefault="002635FF" w14:paraId="76BE66B5" w14:textId="31821249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Stack Overflow em Português. </w:t>
      </w:r>
      <w:hyperlink r:id="R1e256212089b405a">
        <w:r w:rsidRPr="157B0A33" w:rsidR="66258D1A">
          <w:rPr>
            <w:rStyle w:val="Hyperlink"/>
            <w:b w:val="0"/>
            <w:bCs w:val="0"/>
            <w:noProof w:val="0"/>
            <w:color w:val="auto"/>
            <w:sz w:val="24"/>
            <w:szCs w:val="24"/>
            <w:u w:val="none"/>
            <w:lang w:val="pt-BR"/>
          </w:rPr>
          <w:t>DDD + TELEFONE CSS</w:t>
        </w:r>
      </w:hyperlink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. Dis</w:t>
      </w: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ponível em:</w:t>
      </w:r>
    </w:p>
    <w:p w:rsidR="002635FF" w:rsidP="157B0A33" w:rsidRDefault="002635FF" w14:paraId="33C930E2" w14:textId="4EE95261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&lt;https://pt.stackoverflow.com/questions/401673/ddd-telefone-css&gt;.</w:t>
      </w:r>
      <w:r w:rsidRPr="157B0A33" w:rsidR="29B0A762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Acesso em 19.09.2024</w:t>
      </w:r>
    </w:p>
    <w:p w:rsidR="002635FF" w:rsidP="157B0A33" w:rsidRDefault="002635FF" w14:paraId="3CCF93D9" w14:textId="711ADF12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HTML Tutorial. Disponível em: </w:t>
      </w:r>
    </w:p>
    <w:p w:rsidR="002635FF" w:rsidP="157B0A33" w:rsidRDefault="002635FF" w14:paraId="23FE9061" w14:textId="48BE1B64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&lt;</w:t>
      </w:r>
      <w:hyperlink r:id="Red631c93db944ce9">
        <w:r w:rsidRPr="157B0A33" w:rsidR="66258D1A">
          <w:rPr>
            <w:rStyle w:val="Hyperlink"/>
            <w:b w:val="0"/>
            <w:bCs w:val="0"/>
            <w:noProof w:val="0"/>
            <w:color w:val="auto"/>
            <w:sz w:val="24"/>
            <w:szCs w:val="24"/>
            <w:u w:val="none"/>
            <w:lang w:val="pt-BR"/>
          </w:rPr>
          <w:t>https://www.w3schools.com/html/</w:t>
        </w:r>
      </w:hyperlink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&gt;</w:t>
      </w: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. A</w:t>
      </w: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cesso em 29/09/2024</w:t>
      </w:r>
    </w:p>
    <w:p w:rsidR="002635FF" w:rsidP="157B0A33" w:rsidRDefault="002635FF" w14:paraId="387E59F6" w14:textId="45E19234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HTML: </w:t>
      </w:r>
      <w:proofErr w:type="spellStart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HyperText</w:t>
      </w:r>
      <w:proofErr w:type="spellEnd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 Markup </w:t>
      </w:r>
      <w:proofErr w:type="spellStart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Language</w:t>
      </w:r>
      <w:proofErr w:type="spellEnd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 Disponível em:</w:t>
      </w:r>
    </w:p>
    <w:p w:rsidR="002635FF" w:rsidP="157B0A33" w:rsidRDefault="002635FF" w14:paraId="27FD275F" w14:textId="22C86FB5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&lt;https://developer.mozilla.org/</w:t>
      </w:r>
      <w:proofErr w:type="spellStart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en-US</w:t>
      </w:r>
      <w:proofErr w:type="spellEnd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/</w:t>
      </w:r>
      <w:proofErr w:type="spellStart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docs</w:t>
      </w:r>
      <w:proofErr w:type="spellEnd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/Web/HTML&gt;. Acesso em:28/09/2024</w:t>
      </w:r>
    </w:p>
    <w:p w:rsidR="002635FF" w:rsidP="157B0A33" w:rsidRDefault="002635FF" w14:paraId="3E42CE3A" w14:textId="43C28651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proofErr w:type="spellStart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JavaScript</w:t>
      </w:r>
      <w:proofErr w:type="spellEnd"/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  Disponível em:</w:t>
      </w:r>
    </w:p>
    <w:p w:rsidR="002635FF" w:rsidP="157B0A33" w:rsidRDefault="002635FF" w14:paraId="3A79B099" w14:textId="2E4928C7">
      <w:pPr>
        <w:pStyle w:val="Corpodetexto"/>
        <w:widowControl w:val="0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&lt;</w:t>
      </w:r>
      <w:hyperlink r:id="R327800b49bd34149">
        <w:r w:rsidRPr="157B0A33" w:rsidR="66258D1A">
          <w:rPr>
            <w:rStyle w:val="Hyperlink"/>
            <w:b w:val="0"/>
            <w:bCs w:val="0"/>
            <w:noProof w:val="0"/>
            <w:color w:val="auto"/>
            <w:sz w:val="24"/>
            <w:szCs w:val="24"/>
            <w:u w:val="none"/>
            <w:lang w:val="pt-BR"/>
          </w:rPr>
          <w:t>https://developer.mozilla.org/pt-BR/docs/Web/JavaScript</w:t>
        </w:r>
      </w:hyperlink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 xml:space="preserve">&gt;. </w:t>
      </w:r>
      <w:r w:rsidRPr="157B0A33" w:rsidR="66258D1A">
        <w:rPr>
          <w:b w:val="0"/>
          <w:bCs w:val="0"/>
          <w:noProof w:val="0"/>
          <w:color w:val="auto"/>
          <w:sz w:val="24"/>
          <w:szCs w:val="24"/>
          <w:u w:val="none"/>
          <w:lang w:val="pt-BR"/>
        </w:rPr>
        <w:t>Acesso em:30/09/2024</w:t>
      </w:r>
    </w:p>
    <w:p w:rsidR="002635FF" w:rsidP="157B0A33" w:rsidRDefault="002635FF" w14:paraId="79F91A5D" w14:textId="00CB725E">
      <w:pPr>
        <w:pStyle w:val="Corpodetexto"/>
        <w:spacing w:line="360" w:lineRule="auto"/>
        <w:jc w:val="both"/>
        <w:rPr>
          <w:rFonts w:cs="Times New Roman"/>
          <w:b w:val="0"/>
          <w:bCs w:val="0"/>
          <w:color w:val="auto"/>
          <w:sz w:val="24"/>
          <w:szCs w:val="24"/>
          <w:u w:val="none"/>
        </w:rPr>
      </w:pPr>
      <w:r w:rsidRPr="157B0A33" w:rsidR="73FA38B1">
        <w:rPr>
          <w:b w:val="0"/>
          <w:bCs w:val="0"/>
          <w:color w:val="auto"/>
          <w:sz w:val="24"/>
          <w:szCs w:val="24"/>
          <w:u w:val="none"/>
        </w:rPr>
        <w:t>Gerador de arte AI gratuito e ferramentas de AI rápidas. Disponível em:</w:t>
      </w:r>
    </w:p>
    <w:p w:rsidR="002635FF" w:rsidP="157B0A33" w:rsidRDefault="002635FF" w14:paraId="58DC8152" w14:textId="0709F5E8">
      <w:pPr>
        <w:pStyle w:val="Corpodetexto"/>
        <w:spacing w:line="360" w:lineRule="auto"/>
        <w:jc w:val="both"/>
        <w:rPr>
          <w:b w:val="0"/>
          <w:bCs w:val="0"/>
          <w:color w:val="auto"/>
          <w:sz w:val="24"/>
          <w:szCs w:val="24"/>
          <w:u w:val="none"/>
        </w:rPr>
      </w:pPr>
      <w:bookmarkStart w:name="_Toc1937771657" w:id="1356307795"/>
      <w:r w:rsidRPr="157B0A33" w:rsidR="73FA38B1">
        <w:rPr>
          <w:b w:val="0"/>
          <w:bCs w:val="0"/>
          <w:color w:val="auto"/>
          <w:sz w:val="24"/>
          <w:szCs w:val="24"/>
          <w:u w:val="none"/>
        </w:rPr>
        <w:t>&lt;https://www.seaart.ai/</w:t>
      </w:r>
      <w:proofErr w:type="spellStart"/>
      <w:r w:rsidRPr="157B0A33" w:rsidR="73FA38B1">
        <w:rPr>
          <w:b w:val="0"/>
          <w:bCs w:val="0"/>
          <w:color w:val="auto"/>
          <w:sz w:val="24"/>
          <w:szCs w:val="24"/>
          <w:u w:val="none"/>
        </w:rPr>
        <w:t>pt</w:t>
      </w:r>
      <w:proofErr w:type="spellEnd"/>
      <w:r w:rsidRPr="157B0A33" w:rsidR="73FA38B1">
        <w:rPr>
          <w:b w:val="0"/>
          <w:bCs w:val="0"/>
          <w:color w:val="auto"/>
          <w:sz w:val="24"/>
          <w:szCs w:val="24"/>
          <w:u w:val="none"/>
        </w:rPr>
        <w:t>&gt;</w:t>
      </w:r>
      <w:r w:rsidRPr="157B0A33" w:rsidR="577621DE">
        <w:rPr>
          <w:b w:val="0"/>
          <w:bCs w:val="0"/>
          <w:color w:val="auto"/>
          <w:sz w:val="24"/>
          <w:szCs w:val="24"/>
          <w:u w:val="none"/>
        </w:rPr>
        <w:t>. Acesso em:05/11/2024</w:t>
      </w:r>
      <w:bookmarkEnd w:id="1356307795"/>
    </w:p>
    <w:p w:rsidR="002635FF" w:rsidP="157B0A33" w:rsidRDefault="002635FF" w14:paraId="6AF20D00" w14:textId="2D50DDCE">
      <w:pPr>
        <w:pStyle w:val="Corpodetexto"/>
        <w:spacing w:line="360" w:lineRule="auto"/>
        <w:jc w:val="both"/>
        <w:rPr>
          <w:rFonts w:cs="Times New Roman"/>
          <w:b w:val="0"/>
          <w:bCs w:val="0"/>
          <w:color w:val="auto"/>
          <w:sz w:val="24"/>
          <w:szCs w:val="24"/>
          <w:u w:val="none"/>
        </w:rPr>
      </w:pPr>
      <w:bookmarkStart w:name="_Toc2138026168" w:id="1627277214"/>
      <w:r w:rsidRPr="157B0A33" w:rsidR="333F387B">
        <w:rPr>
          <w:rFonts w:cs="Times New Roman"/>
          <w:b w:val="0"/>
          <w:bCs w:val="0"/>
          <w:color w:val="auto"/>
          <w:sz w:val="24"/>
          <w:szCs w:val="24"/>
          <w:u w:val="none"/>
        </w:rPr>
        <w:t>HTML Background Images. Disponível em:</w:t>
      </w:r>
      <w:bookmarkEnd w:id="1627277214"/>
    </w:p>
    <w:p w:rsidR="002635FF" w:rsidP="157B0A33" w:rsidRDefault="002635FF" w14:paraId="510C8936" w14:textId="5DB4B991">
      <w:pPr>
        <w:pStyle w:val="Corpodetexto"/>
        <w:spacing w:line="360" w:lineRule="auto"/>
        <w:jc w:val="both"/>
        <w:rPr>
          <w:rFonts w:cs="Times New Roman"/>
          <w:b w:val="0"/>
          <w:bCs w:val="0"/>
          <w:color w:val="auto"/>
          <w:sz w:val="24"/>
          <w:szCs w:val="24"/>
          <w:u w:val="none"/>
        </w:rPr>
      </w:pPr>
      <w:bookmarkStart w:name="_Toc1862918369" w:id="1804934856"/>
      <w:r w:rsidRPr="157B0A33" w:rsidR="333F387B">
        <w:rPr>
          <w:rFonts w:cs="Times New Roman"/>
          <w:b w:val="0"/>
          <w:bCs w:val="0"/>
          <w:color w:val="auto"/>
          <w:sz w:val="24"/>
          <w:szCs w:val="24"/>
          <w:u w:val="none"/>
        </w:rPr>
        <w:t xml:space="preserve">&lt; https://www.w3schools.com/html/html_images_background.asp </w:t>
      </w:r>
      <w:r w:rsidRPr="157B0A33" w:rsidR="333F387B">
        <w:rPr>
          <w:rFonts w:cs="Times New Roman"/>
          <w:b w:val="0"/>
          <w:bCs w:val="0"/>
          <w:color w:val="auto"/>
          <w:sz w:val="24"/>
          <w:szCs w:val="24"/>
          <w:u w:val="none"/>
        </w:rPr>
        <w:t>&gt;</w:t>
      </w:r>
      <w:bookmarkEnd w:id="1804934856"/>
    </w:p>
    <w:p w:rsidR="002635FF" w:rsidP="157B0A33" w:rsidRDefault="002635FF" w14:paraId="17AEED19" w14:textId="736FDBF8">
      <w:pPr>
        <w:pStyle w:val="Corpodetexto"/>
        <w:jc w:val="both"/>
        <w:rPr>
          <w:rFonts w:cs="Times New Roman"/>
        </w:rPr>
      </w:pPr>
    </w:p>
    <w:p w:rsidRPr="00C03DED" w:rsidR="002635FF" w:rsidP="157B0A33" w:rsidRDefault="002635FF" w14:paraId="726CB234" w14:textId="77777777">
      <w:pPr>
        <w:pStyle w:val="Corpodetexto"/>
        <w:spacing w:before="0" w:line="360" w:lineRule="auto"/>
        <w:ind w:left="0" w:right="113"/>
        <w:jc w:val="both"/>
        <w:rPr>
          <w:rFonts w:cs="Times New Roman"/>
        </w:rPr>
      </w:pPr>
    </w:p>
    <w:sectPr w:rsidRPr="00C03DED" w:rsidR="002635FF" w:rsidSect="00A92976">
      <w:footerReference w:type="default" r:id="rId11"/>
      <w:pgSz w:w="11906" w:h="16838" w:orient="portrait"/>
      <w:pgMar w:top="1417" w:right="1701" w:bottom="1417" w:left="1701" w:header="708" w:footer="606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52E40" w:rsidP="0083751B" w:rsidRDefault="00352E40" w14:paraId="774D3F0C" w14:textId="77777777">
      <w:r>
        <w:separator/>
      </w:r>
    </w:p>
  </w:endnote>
  <w:endnote w:type="continuationSeparator" w:id="0">
    <w:p w:rsidR="00352E40" w:rsidP="0083751B" w:rsidRDefault="00352E40" w14:paraId="5769A83F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DC2FC7" w:rsidR="00DC2FC7" w:rsidRDefault="00DC2FC7" w14:paraId="46CFB550" w14:textId="577BD585">
    <w:pPr>
      <w:pStyle w:val="Rodap"/>
      <w:jc w:val="center"/>
      <w:rPr>
        <w:rFonts w:ascii="Times New Roman" w:hAnsi="Times New Roman" w:cs="Times New Roman"/>
        <w:sz w:val="20"/>
        <w:szCs w:val="20"/>
      </w:rPr>
    </w:pPr>
  </w:p>
  <w:p w:rsidR="00A12EEB" w:rsidRDefault="00A12EEB" w14:paraId="73F0BEA5" w14:textId="7777777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081558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:rsidRPr="006E5A9E" w:rsidR="006E5A9E" w:rsidP="157B0A33" w:rsidRDefault="006E5A9E" w14:paraId="3D41D80B" w14:textId="72FFC3B7">
        <w:pPr>
          <w:pStyle w:val="Rodap"/>
          <w:pBdr>
            <w:top w:val="single" w:color="FF000000" w:sz="4" w:space="1"/>
          </w:pBdr>
          <w:jc w:val="center"/>
          <w:rPr>
            <w:rFonts w:ascii="Times New Roman" w:hAnsi="Times New Roman" w:cs="Times New Roman"/>
            <w:sz w:val="20"/>
            <w:szCs w:val="20"/>
          </w:rPr>
        </w:pPr>
        <w:r w:rsidRPr="157B0A3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157B0A33">
          <w:rPr>
            <w:rFonts w:ascii="Times New Roman" w:hAnsi="Times New Roman" w:cs="Times New Roman"/>
            <w:sz w:val="20"/>
            <w:szCs w:val="20"/>
          </w:rPr>
          <w:instrText xml:space="preserve">PAGE   \* MERGEFORMAT</w:instrTex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157B0A33" w:rsidR="157B0A33">
          <w:rPr>
            <w:rFonts w:ascii="Times New Roman" w:hAnsi="Times New Roman" w:cs="Times New Roman"/>
            <w:sz w:val="20"/>
            <w:szCs w:val="20"/>
          </w:rPr>
          <w:t>2</w: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:rsidR="006E5A9E" w:rsidP="006E5A9E" w:rsidRDefault="006E5A9E" w14:paraId="73E3BF06" w14:textId="77777777">
    <w:pPr>
      <w:pStyle w:val="Rodap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56254222"/>
      <w:docPartObj>
        <w:docPartGallery w:val="Page Numbers (Bottom of Page)"/>
        <w:docPartUnique/>
      </w:docPartObj>
    </w:sdtPr>
    <w:sdtContent>
      <w:p w:rsidR="00375BD2" w:rsidP="157B0A33" w:rsidRDefault="00375BD2" w14:paraId="67EEDA99" w14:textId="6268A4A2">
        <w:pPr>
          <w:pStyle w:val="Rodap"/>
          <w:pBdr>
            <w:top w:val="single" w:color="FF000000" w:sz="4" w:space="1"/>
          </w:pBdr>
          <w:jc w:val="center"/>
        </w:pPr>
        <w:r w:rsidRPr="157B0A3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157B0A33">
          <w:rPr>
            <w:rFonts w:ascii="Times New Roman" w:hAnsi="Times New Roman" w:cs="Times New Roman"/>
            <w:sz w:val="20"/>
            <w:szCs w:val="20"/>
          </w:rPr>
          <w:instrText xml:space="preserve">PAGE   \* MERGEFORMAT</w:instrTex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157B0A33" w:rsidR="157B0A33">
          <w:rPr>
            <w:rFonts w:ascii="Times New Roman" w:hAnsi="Times New Roman" w:cs="Times New Roman"/>
            <w:sz w:val="20"/>
            <w:szCs w:val="20"/>
          </w:rPr>
          <w:t>2</w:t>
        </w:r>
        <w:r w:rsidRPr="157B0A33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:rsidR="00375BD2" w:rsidRDefault="00375BD2" w14:paraId="546C82FC" w14:textId="777777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52E40" w:rsidP="0083751B" w:rsidRDefault="00352E40" w14:paraId="16E005AE" w14:textId="77777777">
      <w:r>
        <w:separator/>
      </w:r>
    </w:p>
  </w:footnote>
  <w:footnote w:type="continuationSeparator" w:id="0">
    <w:p w:rsidR="00352E40" w:rsidP="0083751B" w:rsidRDefault="00352E40" w14:paraId="50B42FE6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12EEB" w:rsidRDefault="00A12EEB" w14:paraId="00E5690F" w14:textId="36A7CD99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65406"/>
    <w:multiLevelType w:val="multilevel"/>
    <w:tmpl w:val="F482D7FE"/>
    <w:lvl w:ilvl="0">
      <w:start w:val="3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/>
        <w:bCs/>
        <w:color w:val="0D0D0D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561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22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82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4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04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64" w:hanging="540"/>
      </w:pPr>
      <w:rPr>
        <w:rFonts w:hint="default"/>
      </w:rPr>
    </w:lvl>
  </w:abstractNum>
  <w:abstractNum w:abstractNumId="1" w15:restartNumberingAfterBreak="0">
    <w:nsid w:val="03D400C3"/>
    <w:multiLevelType w:val="multilevel"/>
    <w:tmpl w:val="59AC8470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3"/>
      <w:numFmt w:val="decimal"/>
      <w:lvlText w:val="%2.5.1"/>
      <w:lvlJc w:val="left"/>
      <w:pPr>
        <w:ind w:left="522" w:hanging="420"/>
      </w:pPr>
      <w:rPr>
        <w:rFonts w:hint="default" w:ascii="Times New Roman" w:hAnsi="Times New Roman"/>
        <w:b w:val="0"/>
        <w:bCs/>
        <w:i w:val="0"/>
        <w:caps w:val="0"/>
        <w:strike w:val="0"/>
        <w:dstrike w:val="0"/>
        <w:vanish w:val="0"/>
        <w:w w:val="100"/>
        <w:sz w:val="24"/>
        <w:vertAlign w:val="baseline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2" w15:restartNumberingAfterBreak="0">
    <w:nsid w:val="16E7608E"/>
    <w:multiLevelType w:val="multilevel"/>
    <w:tmpl w:val="FC0CEDF4"/>
    <w:lvl w:ilvl="0">
      <w:start w:val="1"/>
      <w:numFmt w:val="decimal"/>
      <w:lvlText w:val="%1.1"/>
      <w:lvlJc w:val="left"/>
      <w:pPr>
        <w:ind w:left="1248" w:hanging="540"/>
      </w:pPr>
      <w:rPr>
        <w:rFonts w:hint="default" w:ascii="Times New Roman" w:hAnsi="Times New Roman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3" w15:restartNumberingAfterBreak="0">
    <w:nsid w:val="202F5789"/>
    <w:multiLevelType w:val="multilevel"/>
    <w:tmpl w:val="BC14F684"/>
    <w:lvl w:ilvl="0">
      <w:start w:val="1"/>
      <w:numFmt w:val="decimal"/>
      <w:lvlText w:val="%1.5.1"/>
      <w:lvlJc w:val="left"/>
      <w:pPr>
        <w:ind w:left="1248" w:hanging="540"/>
      </w:pPr>
      <w:rPr>
        <w:rFonts w:hint="default" w:ascii="Times New Roman" w:hAnsi="Times New Roman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4" w15:restartNumberingAfterBreak="0">
    <w:nsid w:val="29C774BD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5" w15:restartNumberingAfterBreak="0">
    <w:nsid w:val="2E000055"/>
    <w:multiLevelType w:val="hybridMultilevel"/>
    <w:tmpl w:val="B08C89AA"/>
    <w:lvl w:ilvl="0" w:tplc="D45A3BA4">
      <w:start w:val="1"/>
      <w:numFmt w:val="decimal"/>
      <w:lvlText w:val="%1."/>
      <w:lvlJc w:val="left"/>
      <w:pPr>
        <w:ind w:left="102" w:hanging="24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 w:tplc="5808A0EC">
      <w:start w:val="1"/>
      <w:numFmt w:val="lowerLetter"/>
      <w:lvlText w:val="%2."/>
      <w:lvlJc w:val="left"/>
      <w:pPr>
        <w:ind w:left="102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2" w:tplc="0A968F7A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B7B4254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BEA67592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E004794E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35568FA8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C0680ADA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0122E7E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6" w15:restartNumberingAfterBreak="0">
    <w:nsid w:val="373F2D99"/>
    <w:multiLevelType w:val="multilevel"/>
    <w:tmpl w:val="8BCC8DE6"/>
    <w:lvl w:ilvl="0">
      <w:start w:val="1"/>
      <w:numFmt w:val="decimal"/>
      <w:lvlText w:val="%1"/>
      <w:lvlJc w:val="left"/>
      <w:pPr>
        <w:ind w:left="382" w:hanging="281"/>
      </w:pPr>
      <w:rPr>
        <w:rFonts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7" w15:restartNumberingAfterBreak="0">
    <w:nsid w:val="384856E1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hint="default" w:ascii="Times New Roman" w:hAnsi="Times New Roman" w:eastAsia="Times New Roman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8" w15:restartNumberingAfterBreak="0">
    <w:nsid w:val="39E0050A"/>
    <w:multiLevelType w:val="multilevel"/>
    <w:tmpl w:val="09A69B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63512C1"/>
    <w:multiLevelType w:val="hybridMultilevel"/>
    <w:tmpl w:val="6E845F04"/>
    <w:lvl w:ilvl="0" w:tplc="733056F4">
      <w:start w:val="1"/>
      <w:numFmt w:val="lowerLetter"/>
      <w:lvlText w:val="%1."/>
      <w:lvlJc w:val="left"/>
      <w:pPr>
        <w:ind w:left="32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58D697DC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3A72B8A2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0A0884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F3A49BE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3DE0363E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66508CE0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10EC82EA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EFFA04FA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0" w15:restartNumberingAfterBreak="0">
    <w:nsid w:val="4A4E587F"/>
    <w:multiLevelType w:val="multilevel"/>
    <w:tmpl w:val="2732F6A0"/>
    <w:lvl w:ilvl="0">
      <w:start w:val="1"/>
      <w:numFmt w:val="decimal"/>
      <w:lvlText w:val="%1."/>
      <w:lvlJc w:val="left"/>
      <w:pPr>
        <w:ind w:left="382" w:hanging="281"/>
      </w:pPr>
      <w:rPr>
        <w:rFonts w:hint="default" w:ascii="Times New Roman" w:hAnsi="Times New Roman" w:eastAsia="Times New Roman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1" w15:restartNumberingAfterBreak="0">
    <w:nsid w:val="5AE12A12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12" w15:restartNumberingAfterBreak="0">
    <w:nsid w:val="5C881F46"/>
    <w:multiLevelType w:val="hybridMultilevel"/>
    <w:tmpl w:val="C9C62434"/>
    <w:lvl w:ilvl="0" w:tplc="21A662CA">
      <w:start w:val="1"/>
      <w:numFmt w:val="lowerLetter"/>
      <w:lvlText w:val="%1."/>
      <w:lvlJc w:val="left"/>
      <w:pPr>
        <w:ind w:left="32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42B8FD00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BF495C0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6188065C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B903848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38EEF36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8C62F268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2ECA5AC4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AB822C58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3" w15:restartNumberingAfterBreak="0">
    <w:nsid w:val="60E8752B"/>
    <w:multiLevelType w:val="multilevel"/>
    <w:tmpl w:val="10FE5D32"/>
    <w:lvl w:ilvl="0">
      <w:start w:val="1"/>
      <w:numFmt w:val="decimal"/>
      <w:lvlText w:val="%1."/>
      <w:lvlJc w:val="left"/>
      <w:pPr>
        <w:ind w:left="382" w:hanging="281"/>
      </w:pPr>
      <w:rPr>
        <w:rFonts w:hint="default" w:ascii="Times New Roman" w:hAnsi="Times New Roman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4" w15:restartNumberingAfterBreak="0">
    <w:nsid w:val="61F24772"/>
    <w:multiLevelType w:val="multilevel"/>
    <w:tmpl w:val="C9C28F22"/>
    <w:lvl w:ilvl="0">
      <w:start w:val="2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22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5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1" w:hanging="360"/>
      </w:pPr>
      <w:rPr>
        <w:rFonts w:hint="default"/>
      </w:rPr>
    </w:lvl>
  </w:abstractNum>
  <w:abstractNum w:abstractNumId="15" w15:restartNumberingAfterBreak="0">
    <w:nsid w:val="63DE7649"/>
    <w:multiLevelType w:val="hybridMultilevel"/>
    <w:tmpl w:val="43C403CA"/>
    <w:lvl w:ilvl="0" w:tplc="D67A8878">
      <w:start w:val="1"/>
      <w:numFmt w:val="decimal"/>
      <w:lvlText w:val="%1."/>
      <w:lvlJc w:val="left"/>
      <w:pPr>
        <w:ind w:left="342" w:hanging="24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 w:tplc="082839BE">
      <w:start w:val="1"/>
      <w:numFmt w:val="lowerLetter"/>
      <w:lvlText w:val="%2."/>
      <w:lvlJc w:val="left"/>
      <w:pPr>
        <w:ind w:left="102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2" w:tplc="7FC2A988">
      <w:start w:val="1"/>
      <w:numFmt w:val="bullet"/>
      <w:lvlText w:val="•"/>
      <w:lvlJc w:val="left"/>
      <w:pPr>
        <w:ind w:left="1334" w:hanging="226"/>
      </w:pPr>
      <w:rPr>
        <w:rFonts w:hint="default"/>
      </w:rPr>
    </w:lvl>
    <w:lvl w:ilvl="3" w:tplc="65E4497E">
      <w:start w:val="1"/>
      <w:numFmt w:val="bullet"/>
      <w:lvlText w:val="•"/>
      <w:lvlJc w:val="left"/>
      <w:pPr>
        <w:ind w:left="2328" w:hanging="226"/>
      </w:pPr>
      <w:rPr>
        <w:rFonts w:hint="default"/>
      </w:rPr>
    </w:lvl>
    <w:lvl w:ilvl="4" w:tplc="F604B042">
      <w:start w:val="1"/>
      <w:numFmt w:val="bullet"/>
      <w:lvlText w:val="•"/>
      <w:lvlJc w:val="left"/>
      <w:pPr>
        <w:ind w:left="3322" w:hanging="226"/>
      </w:pPr>
      <w:rPr>
        <w:rFonts w:hint="default"/>
      </w:rPr>
    </w:lvl>
    <w:lvl w:ilvl="5" w:tplc="8236DEBC">
      <w:start w:val="1"/>
      <w:numFmt w:val="bullet"/>
      <w:lvlText w:val="•"/>
      <w:lvlJc w:val="left"/>
      <w:pPr>
        <w:ind w:left="4316" w:hanging="226"/>
      </w:pPr>
      <w:rPr>
        <w:rFonts w:hint="default"/>
      </w:rPr>
    </w:lvl>
    <w:lvl w:ilvl="6" w:tplc="570E506A">
      <w:start w:val="1"/>
      <w:numFmt w:val="bullet"/>
      <w:lvlText w:val="•"/>
      <w:lvlJc w:val="left"/>
      <w:pPr>
        <w:ind w:left="5310" w:hanging="226"/>
      </w:pPr>
      <w:rPr>
        <w:rFonts w:hint="default"/>
      </w:rPr>
    </w:lvl>
    <w:lvl w:ilvl="7" w:tplc="6194E868">
      <w:start w:val="1"/>
      <w:numFmt w:val="bullet"/>
      <w:lvlText w:val="•"/>
      <w:lvlJc w:val="left"/>
      <w:pPr>
        <w:ind w:left="6304" w:hanging="226"/>
      </w:pPr>
      <w:rPr>
        <w:rFonts w:hint="default"/>
      </w:rPr>
    </w:lvl>
    <w:lvl w:ilvl="8" w:tplc="5A82B68E">
      <w:start w:val="1"/>
      <w:numFmt w:val="bullet"/>
      <w:lvlText w:val="•"/>
      <w:lvlJc w:val="left"/>
      <w:pPr>
        <w:ind w:left="7298" w:hanging="226"/>
      </w:pPr>
      <w:rPr>
        <w:rFonts w:hint="default"/>
      </w:rPr>
    </w:lvl>
  </w:abstractNum>
  <w:abstractNum w:abstractNumId="16" w15:restartNumberingAfterBreak="0">
    <w:nsid w:val="64111E3A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hint="default" w:ascii="Times New Roman" w:hAnsi="Times New Roman" w:eastAsia="Times New Roman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17" w15:restartNumberingAfterBreak="0">
    <w:nsid w:val="65A11DF4"/>
    <w:multiLevelType w:val="hybridMultilevel"/>
    <w:tmpl w:val="84C27882"/>
    <w:lvl w:ilvl="0" w:tplc="9FCA860A">
      <w:start w:val="1"/>
      <w:numFmt w:val="lowerLetter"/>
      <w:lvlText w:val="%1."/>
      <w:lvlJc w:val="left"/>
      <w:pPr>
        <w:ind w:left="32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A9C68230">
      <w:start w:val="1"/>
      <w:numFmt w:val="lowerLetter"/>
      <w:lvlText w:val="%2."/>
      <w:lvlJc w:val="left"/>
      <w:pPr>
        <w:ind w:left="38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2" w:tplc="ED06AC6E">
      <w:start w:val="1"/>
      <w:numFmt w:val="bullet"/>
      <w:lvlText w:val="•"/>
      <w:lvlJc w:val="left"/>
      <w:pPr>
        <w:ind w:left="1369" w:hanging="226"/>
      </w:pPr>
      <w:rPr>
        <w:rFonts w:hint="default"/>
      </w:rPr>
    </w:lvl>
    <w:lvl w:ilvl="3" w:tplc="96D6FD9A">
      <w:start w:val="1"/>
      <w:numFmt w:val="bullet"/>
      <w:lvlText w:val="•"/>
      <w:lvlJc w:val="left"/>
      <w:pPr>
        <w:ind w:left="2359" w:hanging="226"/>
      </w:pPr>
      <w:rPr>
        <w:rFonts w:hint="default"/>
      </w:rPr>
    </w:lvl>
    <w:lvl w:ilvl="4" w:tplc="A8D435BA">
      <w:start w:val="1"/>
      <w:numFmt w:val="bullet"/>
      <w:lvlText w:val="•"/>
      <w:lvlJc w:val="left"/>
      <w:pPr>
        <w:ind w:left="3348" w:hanging="226"/>
      </w:pPr>
      <w:rPr>
        <w:rFonts w:hint="default"/>
      </w:rPr>
    </w:lvl>
    <w:lvl w:ilvl="5" w:tplc="862CDF8C">
      <w:start w:val="1"/>
      <w:numFmt w:val="bullet"/>
      <w:lvlText w:val="•"/>
      <w:lvlJc w:val="left"/>
      <w:pPr>
        <w:ind w:left="4338" w:hanging="226"/>
      </w:pPr>
      <w:rPr>
        <w:rFonts w:hint="default"/>
      </w:rPr>
    </w:lvl>
    <w:lvl w:ilvl="6" w:tplc="B6489400">
      <w:start w:val="1"/>
      <w:numFmt w:val="bullet"/>
      <w:lvlText w:val="•"/>
      <w:lvlJc w:val="left"/>
      <w:pPr>
        <w:ind w:left="5328" w:hanging="226"/>
      </w:pPr>
      <w:rPr>
        <w:rFonts w:hint="default"/>
      </w:rPr>
    </w:lvl>
    <w:lvl w:ilvl="7" w:tplc="348C5412">
      <w:start w:val="1"/>
      <w:numFmt w:val="bullet"/>
      <w:lvlText w:val="•"/>
      <w:lvlJc w:val="left"/>
      <w:pPr>
        <w:ind w:left="6317" w:hanging="226"/>
      </w:pPr>
      <w:rPr>
        <w:rFonts w:hint="default"/>
      </w:rPr>
    </w:lvl>
    <w:lvl w:ilvl="8" w:tplc="9E4AE54A">
      <w:start w:val="1"/>
      <w:numFmt w:val="bullet"/>
      <w:lvlText w:val="•"/>
      <w:lvlJc w:val="left"/>
      <w:pPr>
        <w:ind w:left="7307" w:hanging="226"/>
      </w:pPr>
      <w:rPr>
        <w:rFonts w:hint="default"/>
      </w:rPr>
    </w:lvl>
  </w:abstractNum>
  <w:abstractNum w:abstractNumId="18" w15:restartNumberingAfterBreak="0">
    <w:nsid w:val="6A2B4019"/>
    <w:multiLevelType w:val="multilevel"/>
    <w:tmpl w:val="88DABA20"/>
    <w:lvl w:ilvl="0">
      <w:start w:val="1"/>
      <w:numFmt w:val="decimal"/>
      <w:lvlText w:val="%1."/>
      <w:lvlJc w:val="left"/>
      <w:pPr>
        <w:ind w:left="382" w:hanging="281"/>
      </w:pPr>
      <w:rPr>
        <w:rFonts w:hint="default" w:ascii="Times New Roman" w:hAnsi="Times New Roman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2" w:hanging="360"/>
      </w:pPr>
      <w:rPr>
        <w:rFonts w:hint="default" w:ascii="Times New Roman" w:hAnsi="Times New Roman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9" w15:restartNumberingAfterBreak="0">
    <w:nsid w:val="6A917A69"/>
    <w:multiLevelType w:val="hybridMultilevel"/>
    <w:tmpl w:val="D384E5EC"/>
    <w:lvl w:ilvl="0" w:tplc="4D3C5B56">
      <w:start w:val="1"/>
      <w:numFmt w:val="lowerLetter"/>
      <w:lvlText w:val="%1."/>
      <w:lvlJc w:val="left"/>
      <w:pPr>
        <w:ind w:left="102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783E6548">
      <w:start w:val="1"/>
      <w:numFmt w:val="bullet"/>
      <w:lvlText w:val="•"/>
      <w:lvlJc w:val="left"/>
      <w:pPr>
        <w:ind w:left="1018" w:hanging="226"/>
      </w:pPr>
      <w:rPr>
        <w:rFonts w:hint="default"/>
      </w:rPr>
    </w:lvl>
    <w:lvl w:ilvl="2" w:tplc="11DEB8E4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A7B689F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AAAAE7DE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F32EE9C0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EC9499EC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8C2AB5E0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72A09CA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20" w15:restartNumberingAfterBreak="0">
    <w:nsid w:val="6B544794"/>
    <w:multiLevelType w:val="hybridMultilevel"/>
    <w:tmpl w:val="84F42024"/>
    <w:lvl w:ilvl="0" w:tplc="79EA6CB2">
      <w:start w:val="1"/>
      <w:numFmt w:val="lowerLetter"/>
      <w:lvlText w:val="%1."/>
      <w:lvlJc w:val="left"/>
      <w:pPr>
        <w:ind w:left="327" w:hanging="226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6D96831E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5B0553E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A4F92A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3C4036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41E9638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5D447624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9E9AFD88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0E9A693C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21" w15:restartNumberingAfterBreak="0">
    <w:nsid w:val="71120F4E"/>
    <w:multiLevelType w:val="multilevel"/>
    <w:tmpl w:val="88DABA20"/>
    <w:lvl w:ilvl="0">
      <w:start w:val="1"/>
      <w:numFmt w:val="decimal"/>
      <w:lvlText w:val="%1."/>
      <w:lvlJc w:val="left"/>
      <w:pPr>
        <w:ind w:left="383" w:hanging="281"/>
      </w:pPr>
      <w:rPr>
        <w:rFonts w:hint="default" w:ascii="Times New Roman" w:hAnsi="Times New Roman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3" w:hanging="360"/>
      </w:pPr>
      <w:rPr>
        <w:rFonts w:hint="default" w:ascii="Times New Roman" w:hAnsi="Times New Roman" w:eastAsia="Times New Roman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3" w:hanging="360"/>
      </w:pPr>
      <w:rPr>
        <w:rFonts w:hint="default" w:ascii="Times New Roman" w:hAnsi="Times New Roman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9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0" w:hanging="360"/>
      </w:pPr>
      <w:rPr>
        <w:rFonts w:hint="default"/>
      </w:rPr>
    </w:lvl>
  </w:abstractNum>
  <w:abstractNum w:abstractNumId="22" w15:restartNumberingAfterBreak="0">
    <w:nsid w:val="72F860AC"/>
    <w:multiLevelType w:val="multilevel"/>
    <w:tmpl w:val="B5CCCCE2"/>
    <w:lvl w:ilvl="0">
      <w:start w:val="2"/>
      <w:numFmt w:val="decimal"/>
      <w:lvlText w:val="%1"/>
      <w:lvlJc w:val="left"/>
      <w:pPr>
        <w:ind w:left="521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1" w:hanging="420"/>
      </w:pPr>
      <w:rPr>
        <w:rFonts w:hint="default" w:ascii="Times New Roman" w:hAnsi="Times New Roman" w:eastAsia="Times New Roman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1530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6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2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64" w:hanging="360"/>
      </w:pPr>
      <w:rPr>
        <w:rFonts w:hint="default"/>
      </w:rPr>
    </w:lvl>
  </w:abstractNum>
  <w:abstractNum w:abstractNumId="23" w15:restartNumberingAfterBreak="0">
    <w:nsid w:val="7D58640A"/>
    <w:multiLevelType w:val="hybridMultilevel"/>
    <w:tmpl w:val="484015CE"/>
    <w:lvl w:ilvl="0" w:tplc="DF6CDCF0">
      <w:start w:val="1"/>
      <w:numFmt w:val="lowerLetter"/>
      <w:lvlText w:val="%1."/>
      <w:lvlJc w:val="left"/>
      <w:pPr>
        <w:ind w:left="102" w:hanging="224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 w:tplc="9C0E7354">
      <w:start w:val="1"/>
      <w:numFmt w:val="bullet"/>
      <w:lvlText w:val="•"/>
      <w:lvlJc w:val="left"/>
      <w:pPr>
        <w:ind w:left="1018" w:hanging="224"/>
      </w:pPr>
      <w:rPr>
        <w:rFonts w:hint="default"/>
      </w:rPr>
    </w:lvl>
    <w:lvl w:ilvl="2" w:tplc="C9623B0C">
      <w:start w:val="1"/>
      <w:numFmt w:val="bullet"/>
      <w:lvlText w:val="•"/>
      <w:lvlJc w:val="left"/>
      <w:pPr>
        <w:ind w:left="1937" w:hanging="224"/>
      </w:pPr>
      <w:rPr>
        <w:rFonts w:hint="default"/>
      </w:rPr>
    </w:lvl>
    <w:lvl w:ilvl="3" w:tplc="C832BE24">
      <w:start w:val="1"/>
      <w:numFmt w:val="bullet"/>
      <w:lvlText w:val="•"/>
      <w:lvlJc w:val="left"/>
      <w:pPr>
        <w:ind w:left="2855" w:hanging="224"/>
      </w:pPr>
      <w:rPr>
        <w:rFonts w:hint="default"/>
      </w:rPr>
    </w:lvl>
    <w:lvl w:ilvl="4" w:tplc="DD7A3980">
      <w:start w:val="1"/>
      <w:numFmt w:val="bullet"/>
      <w:lvlText w:val="•"/>
      <w:lvlJc w:val="left"/>
      <w:pPr>
        <w:ind w:left="3774" w:hanging="224"/>
      </w:pPr>
      <w:rPr>
        <w:rFonts w:hint="default"/>
      </w:rPr>
    </w:lvl>
    <w:lvl w:ilvl="5" w:tplc="61B0338A">
      <w:start w:val="1"/>
      <w:numFmt w:val="bullet"/>
      <w:lvlText w:val="•"/>
      <w:lvlJc w:val="left"/>
      <w:pPr>
        <w:ind w:left="4693" w:hanging="224"/>
      </w:pPr>
      <w:rPr>
        <w:rFonts w:hint="default"/>
      </w:rPr>
    </w:lvl>
    <w:lvl w:ilvl="6" w:tplc="8C7846EE">
      <w:start w:val="1"/>
      <w:numFmt w:val="bullet"/>
      <w:lvlText w:val="•"/>
      <w:lvlJc w:val="left"/>
      <w:pPr>
        <w:ind w:left="5611" w:hanging="224"/>
      </w:pPr>
      <w:rPr>
        <w:rFonts w:hint="default"/>
      </w:rPr>
    </w:lvl>
    <w:lvl w:ilvl="7" w:tplc="7068E246">
      <w:start w:val="1"/>
      <w:numFmt w:val="bullet"/>
      <w:lvlText w:val="•"/>
      <w:lvlJc w:val="left"/>
      <w:pPr>
        <w:ind w:left="6530" w:hanging="224"/>
      </w:pPr>
      <w:rPr>
        <w:rFonts w:hint="default"/>
      </w:rPr>
    </w:lvl>
    <w:lvl w:ilvl="8" w:tplc="4444618C">
      <w:start w:val="1"/>
      <w:numFmt w:val="bullet"/>
      <w:lvlText w:val="•"/>
      <w:lvlJc w:val="left"/>
      <w:pPr>
        <w:ind w:left="7449" w:hanging="224"/>
      </w:pPr>
      <w:rPr>
        <w:rFonts w:hint="default"/>
      </w:rPr>
    </w:lvl>
  </w:abstractNum>
  <w:abstractNum w:abstractNumId="24" w15:restartNumberingAfterBreak="0">
    <w:nsid w:val="7E6E0749"/>
    <w:multiLevelType w:val="multilevel"/>
    <w:tmpl w:val="3758B09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208563294">
    <w:abstractNumId w:val="10"/>
  </w:num>
  <w:num w:numId="2" w16cid:durableId="207449810">
    <w:abstractNumId w:val="16"/>
  </w:num>
  <w:num w:numId="3" w16cid:durableId="1072580481">
    <w:abstractNumId w:val="14"/>
  </w:num>
  <w:num w:numId="4" w16cid:durableId="1989430905">
    <w:abstractNumId w:val="11"/>
  </w:num>
  <w:num w:numId="5" w16cid:durableId="1027368959">
    <w:abstractNumId w:val="22"/>
  </w:num>
  <w:num w:numId="6" w16cid:durableId="957376972">
    <w:abstractNumId w:val="13"/>
  </w:num>
  <w:num w:numId="7" w16cid:durableId="279261520">
    <w:abstractNumId w:val="21"/>
  </w:num>
  <w:num w:numId="8" w16cid:durableId="1968974685">
    <w:abstractNumId w:val="18"/>
  </w:num>
  <w:num w:numId="9" w16cid:durableId="1119302784">
    <w:abstractNumId w:val="4"/>
  </w:num>
  <w:num w:numId="10" w16cid:durableId="1571454267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,1"/>
        <w:lvlJc w:val="left"/>
        <w:pPr>
          <w:ind w:left="642" w:hanging="540"/>
        </w:pPr>
        <w:rPr>
          <w:rFonts w:hint="default" w:ascii="Times New Roman" w:hAnsi="Times New Roman" w:eastAsia="Times New Roman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1" w16cid:durableId="1751082174">
    <w:abstractNumId w:val="4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.1"/>
        <w:lvlJc w:val="left"/>
        <w:pPr>
          <w:ind w:left="642" w:hanging="540"/>
        </w:pPr>
        <w:rPr>
          <w:rFonts w:hint="default" w:ascii="Times New Roman" w:hAnsi="Times New Roman" w:eastAsia="Times New Roman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2" w16cid:durableId="2014261501">
    <w:abstractNumId w:val="7"/>
  </w:num>
  <w:num w:numId="13" w16cid:durableId="939290251">
    <w:abstractNumId w:val="1"/>
  </w:num>
  <w:num w:numId="14" w16cid:durableId="1705983841">
    <w:abstractNumId w:val="17"/>
  </w:num>
  <w:num w:numId="15" w16cid:durableId="723483827">
    <w:abstractNumId w:val="20"/>
  </w:num>
  <w:num w:numId="16" w16cid:durableId="329329748">
    <w:abstractNumId w:val="12"/>
  </w:num>
  <w:num w:numId="17" w16cid:durableId="1686520483">
    <w:abstractNumId w:val="9"/>
  </w:num>
  <w:num w:numId="18" w16cid:durableId="1568107277">
    <w:abstractNumId w:val="5"/>
  </w:num>
  <w:num w:numId="19" w16cid:durableId="1869905038">
    <w:abstractNumId w:val="23"/>
  </w:num>
  <w:num w:numId="20" w16cid:durableId="1001934383">
    <w:abstractNumId w:val="19"/>
  </w:num>
  <w:num w:numId="21" w16cid:durableId="1863979824">
    <w:abstractNumId w:val="15"/>
  </w:num>
  <w:num w:numId="22" w16cid:durableId="2116707908">
    <w:abstractNumId w:val="0"/>
  </w:num>
  <w:num w:numId="23" w16cid:durableId="1895122782">
    <w:abstractNumId w:val="8"/>
  </w:num>
  <w:num w:numId="24" w16cid:durableId="1922984677">
    <w:abstractNumId w:val="2"/>
  </w:num>
  <w:num w:numId="25" w16cid:durableId="79762184">
    <w:abstractNumId w:val="3"/>
  </w:num>
  <w:num w:numId="26" w16cid:durableId="82530611">
    <w:abstractNumId w:val="24"/>
  </w:num>
  <w:num w:numId="27" w16cid:durableId="17804491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59"/>
  <w:activeWritingStyle w:lang="en-US" w:vendorID="64" w:dllVersion="0" w:nlCheck="1" w:checkStyle="0" w:appName="MSWord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1B"/>
    <w:rsid w:val="00000000"/>
    <w:rsid w:val="00003A35"/>
    <w:rsid w:val="000275E0"/>
    <w:rsid w:val="000401F6"/>
    <w:rsid w:val="00042CEB"/>
    <w:rsid w:val="00044701"/>
    <w:rsid w:val="000451A2"/>
    <w:rsid w:val="000457B1"/>
    <w:rsid w:val="00055156"/>
    <w:rsid w:val="00064967"/>
    <w:rsid w:val="00070C81"/>
    <w:rsid w:val="00075A1A"/>
    <w:rsid w:val="00076214"/>
    <w:rsid w:val="00083CC1"/>
    <w:rsid w:val="0008573E"/>
    <w:rsid w:val="0009158C"/>
    <w:rsid w:val="000B1A9F"/>
    <w:rsid w:val="000C063B"/>
    <w:rsid w:val="000D3A61"/>
    <w:rsid w:val="000E27C5"/>
    <w:rsid w:val="000F7C37"/>
    <w:rsid w:val="001060D1"/>
    <w:rsid w:val="0013786F"/>
    <w:rsid w:val="00147405"/>
    <w:rsid w:val="001534A5"/>
    <w:rsid w:val="001615C1"/>
    <w:rsid w:val="0017052D"/>
    <w:rsid w:val="00172037"/>
    <w:rsid w:val="00173389"/>
    <w:rsid w:val="0017637B"/>
    <w:rsid w:val="001A5A6A"/>
    <w:rsid w:val="001A7A83"/>
    <w:rsid w:val="001B3A76"/>
    <w:rsid w:val="001C58B3"/>
    <w:rsid w:val="001E481B"/>
    <w:rsid w:val="001F4590"/>
    <w:rsid w:val="001F7D6A"/>
    <w:rsid w:val="00215D16"/>
    <w:rsid w:val="002312CF"/>
    <w:rsid w:val="00240626"/>
    <w:rsid w:val="00263499"/>
    <w:rsid w:val="002635FF"/>
    <w:rsid w:val="0026617E"/>
    <w:rsid w:val="00281F33"/>
    <w:rsid w:val="002828A5"/>
    <w:rsid w:val="00293A84"/>
    <w:rsid w:val="002A0EE0"/>
    <w:rsid w:val="002C0CB7"/>
    <w:rsid w:val="002C6385"/>
    <w:rsid w:val="002D2C2D"/>
    <w:rsid w:val="002E12CF"/>
    <w:rsid w:val="002E59FF"/>
    <w:rsid w:val="002F0CEA"/>
    <w:rsid w:val="002F1E35"/>
    <w:rsid w:val="002F6AC4"/>
    <w:rsid w:val="00303B31"/>
    <w:rsid w:val="0032080A"/>
    <w:rsid w:val="00341D0D"/>
    <w:rsid w:val="00352E40"/>
    <w:rsid w:val="00362346"/>
    <w:rsid w:val="00375BD2"/>
    <w:rsid w:val="00377D34"/>
    <w:rsid w:val="00383748"/>
    <w:rsid w:val="003A60DA"/>
    <w:rsid w:val="003B7C84"/>
    <w:rsid w:val="003D7F01"/>
    <w:rsid w:val="003E5B82"/>
    <w:rsid w:val="0041559B"/>
    <w:rsid w:val="00430978"/>
    <w:rsid w:val="004567EC"/>
    <w:rsid w:val="00472D76"/>
    <w:rsid w:val="004769A4"/>
    <w:rsid w:val="004810FC"/>
    <w:rsid w:val="004A373B"/>
    <w:rsid w:val="004B1A43"/>
    <w:rsid w:val="004E39C0"/>
    <w:rsid w:val="004E4280"/>
    <w:rsid w:val="004E6755"/>
    <w:rsid w:val="004E6E15"/>
    <w:rsid w:val="004E70F8"/>
    <w:rsid w:val="004E72D0"/>
    <w:rsid w:val="004F0649"/>
    <w:rsid w:val="0050677B"/>
    <w:rsid w:val="005069FE"/>
    <w:rsid w:val="00530055"/>
    <w:rsid w:val="005422E6"/>
    <w:rsid w:val="00555DC3"/>
    <w:rsid w:val="00595825"/>
    <w:rsid w:val="00597DBD"/>
    <w:rsid w:val="005A114A"/>
    <w:rsid w:val="005A360D"/>
    <w:rsid w:val="005A51C8"/>
    <w:rsid w:val="005D10EA"/>
    <w:rsid w:val="005D71B4"/>
    <w:rsid w:val="00612777"/>
    <w:rsid w:val="00621216"/>
    <w:rsid w:val="00640BF7"/>
    <w:rsid w:val="006446FD"/>
    <w:rsid w:val="00653B6E"/>
    <w:rsid w:val="0065407A"/>
    <w:rsid w:val="00660A45"/>
    <w:rsid w:val="00667C00"/>
    <w:rsid w:val="00672E97"/>
    <w:rsid w:val="0067789C"/>
    <w:rsid w:val="00677955"/>
    <w:rsid w:val="00677E71"/>
    <w:rsid w:val="006B3BBA"/>
    <w:rsid w:val="006C61F5"/>
    <w:rsid w:val="006C7D63"/>
    <w:rsid w:val="006D5AAD"/>
    <w:rsid w:val="006D6EE1"/>
    <w:rsid w:val="006E5A9E"/>
    <w:rsid w:val="006F2E0D"/>
    <w:rsid w:val="007142E0"/>
    <w:rsid w:val="00723714"/>
    <w:rsid w:val="007308D5"/>
    <w:rsid w:val="00733A9D"/>
    <w:rsid w:val="0074505C"/>
    <w:rsid w:val="00750BF2"/>
    <w:rsid w:val="00760991"/>
    <w:rsid w:val="0077123C"/>
    <w:rsid w:val="0077131B"/>
    <w:rsid w:val="0077378E"/>
    <w:rsid w:val="00785782"/>
    <w:rsid w:val="007A60C0"/>
    <w:rsid w:val="007C2A5A"/>
    <w:rsid w:val="007C43EA"/>
    <w:rsid w:val="007E22EB"/>
    <w:rsid w:val="007E4A1A"/>
    <w:rsid w:val="007E6CD9"/>
    <w:rsid w:val="007F2512"/>
    <w:rsid w:val="007F6EA0"/>
    <w:rsid w:val="00802879"/>
    <w:rsid w:val="008079F0"/>
    <w:rsid w:val="00833864"/>
    <w:rsid w:val="0083431F"/>
    <w:rsid w:val="0083751B"/>
    <w:rsid w:val="00844698"/>
    <w:rsid w:val="00845214"/>
    <w:rsid w:val="00862994"/>
    <w:rsid w:val="00870F20"/>
    <w:rsid w:val="00875E2D"/>
    <w:rsid w:val="008764E1"/>
    <w:rsid w:val="00882DEE"/>
    <w:rsid w:val="00891CB0"/>
    <w:rsid w:val="008B591C"/>
    <w:rsid w:val="008D4DBB"/>
    <w:rsid w:val="008E1C6A"/>
    <w:rsid w:val="008F5F32"/>
    <w:rsid w:val="00913920"/>
    <w:rsid w:val="0091780F"/>
    <w:rsid w:val="009203CD"/>
    <w:rsid w:val="0092185A"/>
    <w:rsid w:val="00932316"/>
    <w:rsid w:val="009341C5"/>
    <w:rsid w:val="00941C3A"/>
    <w:rsid w:val="009572B1"/>
    <w:rsid w:val="00962862"/>
    <w:rsid w:val="00963086"/>
    <w:rsid w:val="00976F72"/>
    <w:rsid w:val="00977223"/>
    <w:rsid w:val="009A1AFC"/>
    <w:rsid w:val="009A5C44"/>
    <w:rsid w:val="009B6DEE"/>
    <w:rsid w:val="009C2F41"/>
    <w:rsid w:val="009C465C"/>
    <w:rsid w:val="009C573F"/>
    <w:rsid w:val="009D7799"/>
    <w:rsid w:val="009F56CA"/>
    <w:rsid w:val="009F630D"/>
    <w:rsid w:val="00A0389E"/>
    <w:rsid w:val="00A05BEE"/>
    <w:rsid w:val="00A12EEB"/>
    <w:rsid w:val="00A32947"/>
    <w:rsid w:val="00A345E0"/>
    <w:rsid w:val="00A357B8"/>
    <w:rsid w:val="00A43E7C"/>
    <w:rsid w:val="00A54B00"/>
    <w:rsid w:val="00A57FFE"/>
    <w:rsid w:val="00A63D5C"/>
    <w:rsid w:val="00A87EA0"/>
    <w:rsid w:val="00A92976"/>
    <w:rsid w:val="00AB10F0"/>
    <w:rsid w:val="00AC167D"/>
    <w:rsid w:val="00AD2C2A"/>
    <w:rsid w:val="00AD6505"/>
    <w:rsid w:val="00AE160E"/>
    <w:rsid w:val="00AF08D0"/>
    <w:rsid w:val="00AF48C1"/>
    <w:rsid w:val="00AF6025"/>
    <w:rsid w:val="00B16A41"/>
    <w:rsid w:val="00B30D55"/>
    <w:rsid w:val="00B3148A"/>
    <w:rsid w:val="00B43CAF"/>
    <w:rsid w:val="00B55157"/>
    <w:rsid w:val="00B568EC"/>
    <w:rsid w:val="00B64661"/>
    <w:rsid w:val="00B64CB0"/>
    <w:rsid w:val="00B65E04"/>
    <w:rsid w:val="00B76B9E"/>
    <w:rsid w:val="00B80A4F"/>
    <w:rsid w:val="00B83063"/>
    <w:rsid w:val="00B87CA7"/>
    <w:rsid w:val="00B95F84"/>
    <w:rsid w:val="00BB43AB"/>
    <w:rsid w:val="00BC312F"/>
    <w:rsid w:val="00BC38A7"/>
    <w:rsid w:val="00BC3AB1"/>
    <w:rsid w:val="00BC4608"/>
    <w:rsid w:val="00BF3CFD"/>
    <w:rsid w:val="00C027EB"/>
    <w:rsid w:val="00C03DED"/>
    <w:rsid w:val="00C06D5A"/>
    <w:rsid w:val="00C155FD"/>
    <w:rsid w:val="00C33B9B"/>
    <w:rsid w:val="00C3622B"/>
    <w:rsid w:val="00C44217"/>
    <w:rsid w:val="00C57647"/>
    <w:rsid w:val="00C66C5C"/>
    <w:rsid w:val="00C71FA8"/>
    <w:rsid w:val="00C77811"/>
    <w:rsid w:val="00C779B2"/>
    <w:rsid w:val="00C9126B"/>
    <w:rsid w:val="00CA7A0F"/>
    <w:rsid w:val="00CB6E66"/>
    <w:rsid w:val="00CB757A"/>
    <w:rsid w:val="00CC0F42"/>
    <w:rsid w:val="00CD2028"/>
    <w:rsid w:val="00CD7046"/>
    <w:rsid w:val="00D04FAA"/>
    <w:rsid w:val="00D113F7"/>
    <w:rsid w:val="00D27006"/>
    <w:rsid w:val="00D361F1"/>
    <w:rsid w:val="00D4309D"/>
    <w:rsid w:val="00D4494A"/>
    <w:rsid w:val="00D47274"/>
    <w:rsid w:val="00D5131C"/>
    <w:rsid w:val="00D51970"/>
    <w:rsid w:val="00D54C52"/>
    <w:rsid w:val="00D66F14"/>
    <w:rsid w:val="00D734AD"/>
    <w:rsid w:val="00D73D44"/>
    <w:rsid w:val="00D743FA"/>
    <w:rsid w:val="00D764CA"/>
    <w:rsid w:val="00D76D58"/>
    <w:rsid w:val="00D87FA0"/>
    <w:rsid w:val="00DB090F"/>
    <w:rsid w:val="00DC0D71"/>
    <w:rsid w:val="00DC2C22"/>
    <w:rsid w:val="00DC2FC7"/>
    <w:rsid w:val="00DC3E85"/>
    <w:rsid w:val="00DC5745"/>
    <w:rsid w:val="00DD47C3"/>
    <w:rsid w:val="00DD6C3F"/>
    <w:rsid w:val="00E05DC5"/>
    <w:rsid w:val="00E14F37"/>
    <w:rsid w:val="00E30442"/>
    <w:rsid w:val="00E31E99"/>
    <w:rsid w:val="00E36614"/>
    <w:rsid w:val="00E40F17"/>
    <w:rsid w:val="00E50F37"/>
    <w:rsid w:val="00E708C1"/>
    <w:rsid w:val="00E81A1E"/>
    <w:rsid w:val="00E87207"/>
    <w:rsid w:val="00E91922"/>
    <w:rsid w:val="00E92E3F"/>
    <w:rsid w:val="00E93D5B"/>
    <w:rsid w:val="00EA4579"/>
    <w:rsid w:val="00EB0661"/>
    <w:rsid w:val="00EB2C17"/>
    <w:rsid w:val="00EB5C09"/>
    <w:rsid w:val="00EE15A7"/>
    <w:rsid w:val="00EE38DF"/>
    <w:rsid w:val="00EF03BE"/>
    <w:rsid w:val="00EF46EA"/>
    <w:rsid w:val="00F06210"/>
    <w:rsid w:val="00F108F1"/>
    <w:rsid w:val="00F27983"/>
    <w:rsid w:val="00F367E8"/>
    <w:rsid w:val="00F55A9C"/>
    <w:rsid w:val="00F60F31"/>
    <w:rsid w:val="00F65A67"/>
    <w:rsid w:val="00F715DA"/>
    <w:rsid w:val="00F71931"/>
    <w:rsid w:val="00F86827"/>
    <w:rsid w:val="00F90DF3"/>
    <w:rsid w:val="00FB09A8"/>
    <w:rsid w:val="00FC00D1"/>
    <w:rsid w:val="00FC328D"/>
    <w:rsid w:val="00FD0DD8"/>
    <w:rsid w:val="00FD503E"/>
    <w:rsid w:val="00FE5904"/>
    <w:rsid w:val="00FE63D1"/>
    <w:rsid w:val="00FF1181"/>
    <w:rsid w:val="011D3988"/>
    <w:rsid w:val="011D3988"/>
    <w:rsid w:val="012DD511"/>
    <w:rsid w:val="013DFB3F"/>
    <w:rsid w:val="01691CF2"/>
    <w:rsid w:val="01CFA5C6"/>
    <w:rsid w:val="020EA6D3"/>
    <w:rsid w:val="02751CB7"/>
    <w:rsid w:val="02CCCF25"/>
    <w:rsid w:val="02D7E6D2"/>
    <w:rsid w:val="0382C4E7"/>
    <w:rsid w:val="03924294"/>
    <w:rsid w:val="04120AA0"/>
    <w:rsid w:val="0482B23B"/>
    <w:rsid w:val="04AEB793"/>
    <w:rsid w:val="04D5BCEA"/>
    <w:rsid w:val="04E76F29"/>
    <w:rsid w:val="0561DD59"/>
    <w:rsid w:val="05DEC061"/>
    <w:rsid w:val="05DFF1AF"/>
    <w:rsid w:val="066BF65B"/>
    <w:rsid w:val="06A38421"/>
    <w:rsid w:val="06FC8894"/>
    <w:rsid w:val="0726E153"/>
    <w:rsid w:val="07643B09"/>
    <w:rsid w:val="0795A6C1"/>
    <w:rsid w:val="07D05BF5"/>
    <w:rsid w:val="07EFA84D"/>
    <w:rsid w:val="084D7785"/>
    <w:rsid w:val="085C74DD"/>
    <w:rsid w:val="0885E16D"/>
    <w:rsid w:val="091A2CBE"/>
    <w:rsid w:val="093194EA"/>
    <w:rsid w:val="09BC90BD"/>
    <w:rsid w:val="0AA3D83B"/>
    <w:rsid w:val="0AC1522E"/>
    <w:rsid w:val="0AD80BF0"/>
    <w:rsid w:val="0B7FE73D"/>
    <w:rsid w:val="0B97F284"/>
    <w:rsid w:val="0D1F3C8F"/>
    <w:rsid w:val="0D961E0B"/>
    <w:rsid w:val="0D9E7978"/>
    <w:rsid w:val="0DADE787"/>
    <w:rsid w:val="0DBB0F6A"/>
    <w:rsid w:val="0DCDE3C3"/>
    <w:rsid w:val="0DCE8CBE"/>
    <w:rsid w:val="0E33A2D3"/>
    <w:rsid w:val="0EC98C1F"/>
    <w:rsid w:val="0ED17617"/>
    <w:rsid w:val="0F4169FC"/>
    <w:rsid w:val="0F53E2DE"/>
    <w:rsid w:val="0F596379"/>
    <w:rsid w:val="0FC77AF0"/>
    <w:rsid w:val="100C53C2"/>
    <w:rsid w:val="102C283F"/>
    <w:rsid w:val="1152519F"/>
    <w:rsid w:val="11C36711"/>
    <w:rsid w:val="1211710E"/>
    <w:rsid w:val="1218A167"/>
    <w:rsid w:val="12242719"/>
    <w:rsid w:val="125194BA"/>
    <w:rsid w:val="1296A8CB"/>
    <w:rsid w:val="12F5B077"/>
    <w:rsid w:val="1305645E"/>
    <w:rsid w:val="13473CE9"/>
    <w:rsid w:val="13F4A040"/>
    <w:rsid w:val="14A38B71"/>
    <w:rsid w:val="14A8A202"/>
    <w:rsid w:val="14B5948C"/>
    <w:rsid w:val="14CE403C"/>
    <w:rsid w:val="157A67E1"/>
    <w:rsid w:val="157B0A33"/>
    <w:rsid w:val="15A6F75C"/>
    <w:rsid w:val="16203E90"/>
    <w:rsid w:val="16525066"/>
    <w:rsid w:val="16607A78"/>
    <w:rsid w:val="16A08F1B"/>
    <w:rsid w:val="16B4AFCC"/>
    <w:rsid w:val="16F2E456"/>
    <w:rsid w:val="1707405B"/>
    <w:rsid w:val="17CF5CAE"/>
    <w:rsid w:val="187B20A0"/>
    <w:rsid w:val="188E06AD"/>
    <w:rsid w:val="188F9DAF"/>
    <w:rsid w:val="18EDCD2C"/>
    <w:rsid w:val="19466221"/>
    <w:rsid w:val="1969D25F"/>
    <w:rsid w:val="19E2CFF7"/>
    <w:rsid w:val="19E7045F"/>
    <w:rsid w:val="1A2E597C"/>
    <w:rsid w:val="1A2FD2E1"/>
    <w:rsid w:val="1A9F89C6"/>
    <w:rsid w:val="1B448378"/>
    <w:rsid w:val="1BE158F3"/>
    <w:rsid w:val="1CEAACA5"/>
    <w:rsid w:val="1D0901A4"/>
    <w:rsid w:val="1D662842"/>
    <w:rsid w:val="1DCF9DBE"/>
    <w:rsid w:val="1E0651D0"/>
    <w:rsid w:val="1E8C8DFA"/>
    <w:rsid w:val="1E9A9D32"/>
    <w:rsid w:val="1EB760C6"/>
    <w:rsid w:val="1EE4F5B9"/>
    <w:rsid w:val="1F3B4548"/>
    <w:rsid w:val="204B1915"/>
    <w:rsid w:val="2077EB74"/>
    <w:rsid w:val="209BB7D0"/>
    <w:rsid w:val="20A19033"/>
    <w:rsid w:val="212E03C0"/>
    <w:rsid w:val="214CB4B8"/>
    <w:rsid w:val="21C387D0"/>
    <w:rsid w:val="21C5B8DB"/>
    <w:rsid w:val="2293D5EB"/>
    <w:rsid w:val="22B58A5E"/>
    <w:rsid w:val="22DA017D"/>
    <w:rsid w:val="2363D774"/>
    <w:rsid w:val="2379F9F2"/>
    <w:rsid w:val="23815320"/>
    <w:rsid w:val="24459CD8"/>
    <w:rsid w:val="245AA35E"/>
    <w:rsid w:val="2484C909"/>
    <w:rsid w:val="24BE50FA"/>
    <w:rsid w:val="253CE8D7"/>
    <w:rsid w:val="2541A187"/>
    <w:rsid w:val="25D2EDE9"/>
    <w:rsid w:val="26BC73BD"/>
    <w:rsid w:val="26D08152"/>
    <w:rsid w:val="275F1C1E"/>
    <w:rsid w:val="27C74769"/>
    <w:rsid w:val="27DDBE13"/>
    <w:rsid w:val="281EA8A5"/>
    <w:rsid w:val="28CB8DE2"/>
    <w:rsid w:val="28D1FD70"/>
    <w:rsid w:val="2968F0FC"/>
    <w:rsid w:val="2990087F"/>
    <w:rsid w:val="29B0A762"/>
    <w:rsid w:val="2A456D23"/>
    <w:rsid w:val="2AB5E7AA"/>
    <w:rsid w:val="2B0AA249"/>
    <w:rsid w:val="2B199857"/>
    <w:rsid w:val="2B3CA81A"/>
    <w:rsid w:val="2B828D19"/>
    <w:rsid w:val="2B8EA8F2"/>
    <w:rsid w:val="2B9855F3"/>
    <w:rsid w:val="2C73AE90"/>
    <w:rsid w:val="2CBAB1C7"/>
    <w:rsid w:val="2CF7D285"/>
    <w:rsid w:val="2D0B7505"/>
    <w:rsid w:val="2D63B15E"/>
    <w:rsid w:val="2DBEDFC1"/>
    <w:rsid w:val="2DCA0CC1"/>
    <w:rsid w:val="2DCAE060"/>
    <w:rsid w:val="2DF4642B"/>
    <w:rsid w:val="2E1DB268"/>
    <w:rsid w:val="2E237AAD"/>
    <w:rsid w:val="2E2B1DE0"/>
    <w:rsid w:val="2E3D3924"/>
    <w:rsid w:val="2E5AA6EE"/>
    <w:rsid w:val="2E5C0631"/>
    <w:rsid w:val="2F3A9267"/>
    <w:rsid w:val="300FE85D"/>
    <w:rsid w:val="301432AA"/>
    <w:rsid w:val="307C2CB6"/>
    <w:rsid w:val="30BAEAC1"/>
    <w:rsid w:val="30F9A111"/>
    <w:rsid w:val="3119BCAD"/>
    <w:rsid w:val="317AE640"/>
    <w:rsid w:val="3207EED1"/>
    <w:rsid w:val="322C9C47"/>
    <w:rsid w:val="3234EA5B"/>
    <w:rsid w:val="3243C9B6"/>
    <w:rsid w:val="325F0D14"/>
    <w:rsid w:val="32B6DA46"/>
    <w:rsid w:val="332F0ECF"/>
    <w:rsid w:val="333F387B"/>
    <w:rsid w:val="335B9EDF"/>
    <w:rsid w:val="33A9D0C6"/>
    <w:rsid w:val="33F709FE"/>
    <w:rsid w:val="3499FB6A"/>
    <w:rsid w:val="34D1B6C0"/>
    <w:rsid w:val="3639057E"/>
    <w:rsid w:val="36BC8497"/>
    <w:rsid w:val="36FB026C"/>
    <w:rsid w:val="37220C94"/>
    <w:rsid w:val="37435E3E"/>
    <w:rsid w:val="378CC5A7"/>
    <w:rsid w:val="3844CA18"/>
    <w:rsid w:val="3871998E"/>
    <w:rsid w:val="3875CB67"/>
    <w:rsid w:val="389CADF0"/>
    <w:rsid w:val="38F53C82"/>
    <w:rsid w:val="38FC3A86"/>
    <w:rsid w:val="39381B6A"/>
    <w:rsid w:val="39E439AB"/>
    <w:rsid w:val="3A1B17C8"/>
    <w:rsid w:val="3A23CEBC"/>
    <w:rsid w:val="3A5D65E5"/>
    <w:rsid w:val="3A7E9A55"/>
    <w:rsid w:val="3AC8ED9D"/>
    <w:rsid w:val="3AD986A5"/>
    <w:rsid w:val="3BE2DE9F"/>
    <w:rsid w:val="3C532590"/>
    <w:rsid w:val="3D7B32B2"/>
    <w:rsid w:val="3D96D424"/>
    <w:rsid w:val="3DF8610D"/>
    <w:rsid w:val="3E03025A"/>
    <w:rsid w:val="3E63A9B6"/>
    <w:rsid w:val="3E70E4E8"/>
    <w:rsid w:val="3EB1B2D6"/>
    <w:rsid w:val="3EF2F11E"/>
    <w:rsid w:val="3F7E4857"/>
    <w:rsid w:val="40020EB9"/>
    <w:rsid w:val="402D98E8"/>
    <w:rsid w:val="406CFB45"/>
    <w:rsid w:val="408C8B14"/>
    <w:rsid w:val="42487960"/>
    <w:rsid w:val="425F5C9C"/>
    <w:rsid w:val="43842FFF"/>
    <w:rsid w:val="43D99641"/>
    <w:rsid w:val="43FCDFFA"/>
    <w:rsid w:val="445C9609"/>
    <w:rsid w:val="45B63F1D"/>
    <w:rsid w:val="45D3EE93"/>
    <w:rsid w:val="46271707"/>
    <w:rsid w:val="463B93A3"/>
    <w:rsid w:val="464F836A"/>
    <w:rsid w:val="475A4824"/>
    <w:rsid w:val="47AF52E0"/>
    <w:rsid w:val="47DD4EAC"/>
    <w:rsid w:val="4842553A"/>
    <w:rsid w:val="4876396E"/>
    <w:rsid w:val="487A6B26"/>
    <w:rsid w:val="48D6FD4E"/>
    <w:rsid w:val="48F48759"/>
    <w:rsid w:val="49F7C7DB"/>
    <w:rsid w:val="4A3F9B5B"/>
    <w:rsid w:val="4AE2FE0A"/>
    <w:rsid w:val="4AE523D8"/>
    <w:rsid w:val="4B649F5A"/>
    <w:rsid w:val="4BCDC69F"/>
    <w:rsid w:val="4C828E64"/>
    <w:rsid w:val="4CF6A9C4"/>
    <w:rsid w:val="4D21844C"/>
    <w:rsid w:val="4D366027"/>
    <w:rsid w:val="4D860B2A"/>
    <w:rsid w:val="4DC7DFF7"/>
    <w:rsid w:val="4F16F94A"/>
    <w:rsid w:val="4F16FE77"/>
    <w:rsid w:val="4F26161E"/>
    <w:rsid w:val="4FE5CBD7"/>
    <w:rsid w:val="5005C8E6"/>
    <w:rsid w:val="506A127A"/>
    <w:rsid w:val="50BA4CA1"/>
    <w:rsid w:val="50EF1347"/>
    <w:rsid w:val="51B95C23"/>
    <w:rsid w:val="52AEE6F2"/>
    <w:rsid w:val="52C1C014"/>
    <w:rsid w:val="52D52B84"/>
    <w:rsid w:val="52FB4AB0"/>
    <w:rsid w:val="53365635"/>
    <w:rsid w:val="539274CC"/>
    <w:rsid w:val="5421607F"/>
    <w:rsid w:val="549F2EF5"/>
    <w:rsid w:val="54F915CD"/>
    <w:rsid w:val="551F6568"/>
    <w:rsid w:val="5543E178"/>
    <w:rsid w:val="55469C95"/>
    <w:rsid w:val="55929BD7"/>
    <w:rsid w:val="55C6FBDC"/>
    <w:rsid w:val="55FB3CEE"/>
    <w:rsid w:val="5603070A"/>
    <w:rsid w:val="561EC0AE"/>
    <w:rsid w:val="56786816"/>
    <w:rsid w:val="568A5558"/>
    <w:rsid w:val="577621DE"/>
    <w:rsid w:val="5821AD12"/>
    <w:rsid w:val="58519462"/>
    <w:rsid w:val="58AE93D5"/>
    <w:rsid w:val="58B5ACB2"/>
    <w:rsid w:val="58C070D2"/>
    <w:rsid w:val="58F54F3C"/>
    <w:rsid w:val="5921A3B4"/>
    <w:rsid w:val="59468E04"/>
    <w:rsid w:val="5976F713"/>
    <w:rsid w:val="598FB956"/>
    <w:rsid w:val="5AFA6092"/>
    <w:rsid w:val="5B071D04"/>
    <w:rsid w:val="5B0A9872"/>
    <w:rsid w:val="5B521843"/>
    <w:rsid w:val="5B844FDF"/>
    <w:rsid w:val="5BBB3B46"/>
    <w:rsid w:val="5CCCCA06"/>
    <w:rsid w:val="5CE5DF9A"/>
    <w:rsid w:val="5D067427"/>
    <w:rsid w:val="5D0C2399"/>
    <w:rsid w:val="5D8EFC98"/>
    <w:rsid w:val="5E7CB45E"/>
    <w:rsid w:val="5E7E27CB"/>
    <w:rsid w:val="5E9276C3"/>
    <w:rsid w:val="61561EFD"/>
    <w:rsid w:val="615FD413"/>
    <w:rsid w:val="61BBF01E"/>
    <w:rsid w:val="61EA6E6A"/>
    <w:rsid w:val="62991A9A"/>
    <w:rsid w:val="6344FD8F"/>
    <w:rsid w:val="6385B883"/>
    <w:rsid w:val="6386694E"/>
    <w:rsid w:val="6444D8CF"/>
    <w:rsid w:val="64600747"/>
    <w:rsid w:val="64726D72"/>
    <w:rsid w:val="6488D7C4"/>
    <w:rsid w:val="64BD399A"/>
    <w:rsid w:val="64E54CED"/>
    <w:rsid w:val="656A4FAE"/>
    <w:rsid w:val="6576883A"/>
    <w:rsid w:val="65BBA5A5"/>
    <w:rsid w:val="65D60CAB"/>
    <w:rsid w:val="66258D1A"/>
    <w:rsid w:val="665A5E90"/>
    <w:rsid w:val="665FA43B"/>
    <w:rsid w:val="6774639D"/>
    <w:rsid w:val="67EE1478"/>
    <w:rsid w:val="68069268"/>
    <w:rsid w:val="68544C26"/>
    <w:rsid w:val="6882F6B4"/>
    <w:rsid w:val="68C3010A"/>
    <w:rsid w:val="68FA2E4E"/>
    <w:rsid w:val="68FDB5E0"/>
    <w:rsid w:val="6912E018"/>
    <w:rsid w:val="697DF898"/>
    <w:rsid w:val="6A4D2299"/>
    <w:rsid w:val="6AE30CC6"/>
    <w:rsid w:val="6B2897FC"/>
    <w:rsid w:val="6BBB6610"/>
    <w:rsid w:val="6BFFB437"/>
    <w:rsid w:val="6C262FA6"/>
    <w:rsid w:val="6C9BA006"/>
    <w:rsid w:val="6CB1872E"/>
    <w:rsid w:val="6D56949C"/>
    <w:rsid w:val="6D8ECC91"/>
    <w:rsid w:val="6DC50658"/>
    <w:rsid w:val="6DC6B472"/>
    <w:rsid w:val="6E44C9F2"/>
    <w:rsid w:val="6ECDD702"/>
    <w:rsid w:val="6F2D14E7"/>
    <w:rsid w:val="6F34C53E"/>
    <w:rsid w:val="6F4FDC3C"/>
    <w:rsid w:val="6F5ECAD9"/>
    <w:rsid w:val="6F67535D"/>
    <w:rsid w:val="6FDFA40A"/>
    <w:rsid w:val="701BAECC"/>
    <w:rsid w:val="70609AB2"/>
    <w:rsid w:val="7074F930"/>
    <w:rsid w:val="70A1EBC8"/>
    <w:rsid w:val="70D2C786"/>
    <w:rsid w:val="71365A58"/>
    <w:rsid w:val="7165D46F"/>
    <w:rsid w:val="7241D6CC"/>
    <w:rsid w:val="726B5A6D"/>
    <w:rsid w:val="72B41F8E"/>
    <w:rsid w:val="72C8FBC4"/>
    <w:rsid w:val="72CE0959"/>
    <w:rsid w:val="732C158A"/>
    <w:rsid w:val="736182B7"/>
    <w:rsid w:val="7395642A"/>
    <w:rsid w:val="73A5D686"/>
    <w:rsid w:val="73FA38B1"/>
    <w:rsid w:val="743167F1"/>
    <w:rsid w:val="7432829B"/>
    <w:rsid w:val="74729AD0"/>
    <w:rsid w:val="747CB7DD"/>
    <w:rsid w:val="75097D18"/>
    <w:rsid w:val="7535E9C7"/>
    <w:rsid w:val="7558F3AE"/>
    <w:rsid w:val="75DC57A3"/>
    <w:rsid w:val="7632B5ED"/>
    <w:rsid w:val="769DD913"/>
    <w:rsid w:val="76D8EF31"/>
    <w:rsid w:val="76FCF185"/>
    <w:rsid w:val="772CBCEC"/>
    <w:rsid w:val="7811F44F"/>
    <w:rsid w:val="789C64EE"/>
    <w:rsid w:val="793632C0"/>
    <w:rsid w:val="79AB9F86"/>
    <w:rsid w:val="79CE25F2"/>
    <w:rsid w:val="7AD709BB"/>
    <w:rsid w:val="7B88290D"/>
    <w:rsid w:val="7BD1E910"/>
    <w:rsid w:val="7C0F4737"/>
    <w:rsid w:val="7C823FF9"/>
    <w:rsid w:val="7C98BFCB"/>
    <w:rsid w:val="7C9DD0D2"/>
    <w:rsid w:val="7CED04C2"/>
    <w:rsid w:val="7D387B35"/>
    <w:rsid w:val="7D74BDD5"/>
    <w:rsid w:val="7E0B1B79"/>
    <w:rsid w:val="7E45D003"/>
    <w:rsid w:val="7EA2EC1D"/>
    <w:rsid w:val="7F06C5C7"/>
    <w:rsid w:val="7F0FBE61"/>
    <w:rsid w:val="7F44CC75"/>
    <w:rsid w:val="7F54D2B1"/>
    <w:rsid w:val="7FB745C2"/>
    <w:rsid w:val="7FBDF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65130D"/>
  <w15:chartTrackingRefBased/>
  <w15:docId w15:val="{51BCC5F7-CCBE-4696-9150-A5CB770A4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157B0A33"/>
    <w:rPr>
      <w:noProof w:val="0"/>
    </w:rPr>
    <w:pPr>
      <w:widowControl w:val="0"/>
      <w:spacing w:after="0"/>
    </w:pPr>
  </w:style>
  <w:style w:type="paragraph" w:styleId="Ttulo1">
    <w:uiPriority w:val="9"/>
    <w:name w:val="heading 1"/>
    <w:basedOn w:val="Normal"/>
    <w:link w:val="Ttulo1Char"/>
    <w:qFormat/>
    <w:rsid w:val="157B0A33"/>
    <w:rPr>
      <w:rFonts w:ascii="Times New Roman" w:hAnsi="Times New Roman" w:eastAsia="Times New Roman"/>
      <w:b w:val="1"/>
      <w:bCs w:val="1"/>
      <w:sz w:val="28"/>
      <w:szCs w:val="28"/>
    </w:rPr>
    <w:pPr>
      <w:spacing w:before="64"/>
      <w:ind w:left="382" w:hanging="280"/>
      <w:outlineLvl w:val="0"/>
    </w:pPr>
  </w:style>
  <w:style w:type="paragraph" w:styleId="Ttulo2">
    <w:uiPriority w:val="9"/>
    <w:name w:val="heading 2"/>
    <w:basedOn w:val="Normal"/>
    <w:unhideWhenUsed/>
    <w:link w:val="Ttulo2Char"/>
    <w:qFormat/>
    <w:rsid w:val="157B0A33"/>
    <w:rPr>
      <w:rFonts w:ascii="Times New Roman" w:hAnsi="Times New Roman" w:eastAsia="Times New Roman"/>
      <w:b w:val="1"/>
      <w:bCs w:val="1"/>
      <w:sz w:val="24"/>
      <w:szCs w:val="24"/>
    </w:rPr>
    <w:pPr>
      <w:ind w:left="102"/>
      <w:outlineLvl w:val="1"/>
    </w:p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har" w:customStyle="1">
    <w:name w:val="Título 1 Char"/>
    <w:basedOn w:val="Fontepargpadro"/>
    <w:link w:val="Ttulo1"/>
    <w:uiPriority w:val="9"/>
    <w:rsid w:val="0083751B"/>
    <w:rPr>
      <w:rFonts w:ascii="Times New Roman" w:hAnsi="Times New Roman" w:eastAsia="Times New Roman"/>
      <w:b/>
      <w:bCs/>
      <w:sz w:val="28"/>
      <w:szCs w:val="28"/>
      <w:lang w:val="en-US"/>
    </w:rPr>
  </w:style>
  <w:style w:type="character" w:styleId="Ttulo2Char" w:customStyle="1">
    <w:name w:val="Título 2 Char"/>
    <w:basedOn w:val="Fontepargpadro"/>
    <w:link w:val="Ttulo2"/>
    <w:uiPriority w:val="9"/>
    <w:rsid w:val="0083751B"/>
    <w:rPr>
      <w:rFonts w:ascii="Times New Roman" w:hAnsi="Times New Roman" w:eastAsia="Times New Roman"/>
      <w:b/>
      <w:bCs/>
      <w:sz w:val="24"/>
      <w:szCs w:val="24"/>
      <w:lang w:val="en-US"/>
    </w:rPr>
  </w:style>
  <w:style w:type="paragraph" w:styleId="Corpodetexto">
    <w:uiPriority w:val="1"/>
    <w:name w:val="Body Text"/>
    <w:basedOn w:val="Normal"/>
    <w:link w:val="CorpodetextoChar"/>
    <w:qFormat/>
    <w:rsid w:val="157B0A33"/>
    <w:rPr>
      <w:rFonts w:ascii="Times New Roman" w:hAnsi="Times New Roman" w:eastAsia="Times New Roman"/>
      <w:sz w:val="24"/>
      <w:szCs w:val="24"/>
    </w:rPr>
    <w:pPr>
      <w:spacing w:before="137"/>
      <w:ind w:left="102"/>
    </w:pPr>
  </w:style>
  <w:style w:type="character" w:styleId="CorpodetextoChar" w:customStyle="1">
    <w:name w:val="Corpo de texto Char"/>
    <w:basedOn w:val="Fontepargpadro"/>
    <w:link w:val="Corpodetexto"/>
    <w:uiPriority w:val="1"/>
    <w:rsid w:val="0083751B"/>
    <w:rPr>
      <w:rFonts w:ascii="Times New Roman" w:hAnsi="Times New Roman" w:eastAsia="Times New Roman"/>
      <w:sz w:val="24"/>
      <w:szCs w:val="24"/>
      <w:lang w:val="en-US"/>
    </w:rPr>
  </w:style>
  <w:style w:type="paragraph" w:styleId="PargrafodaLista">
    <w:uiPriority w:val="1"/>
    <w:name w:val="List Paragraph"/>
    <w:basedOn w:val="Normal"/>
    <w:qFormat/>
    <w:rsid w:val="157B0A33"/>
  </w:style>
  <w:style w:type="paragraph" w:styleId="Cabealho">
    <w:uiPriority w:val="99"/>
    <w:name w:val="header"/>
    <w:basedOn w:val="Normal"/>
    <w:unhideWhenUsed/>
    <w:link w:val="CabealhoChar"/>
    <w:rsid w:val="157B0A33"/>
    <w:pPr>
      <w:tabs>
        <w:tab w:val="center" w:leader="none" w:pos="4252"/>
        <w:tab w:val="right" w:leader="none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83751B"/>
    <w:rPr>
      <w:lang w:val="en-US"/>
    </w:rPr>
  </w:style>
  <w:style w:type="paragraph" w:styleId="Rodap">
    <w:uiPriority w:val="99"/>
    <w:name w:val="footer"/>
    <w:basedOn w:val="Normal"/>
    <w:unhideWhenUsed/>
    <w:link w:val="RodapChar"/>
    <w:rsid w:val="157B0A33"/>
    <w:pPr>
      <w:tabs>
        <w:tab w:val="center" w:leader="none" w:pos="4252"/>
        <w:tab w:val="right" w:leader="none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83751B"/>
    <w:rPr>
      <w:lang w:val="en-US"/>
    </w:rPr>
  </w:style>
  <w:style w:type="table" w:styleId="TableNormal" w:customStyle="1">
    <w:name w:val="Table Normal"/>
    <w:uiPriority w:val="2"/>
    <w:semiHidden/>
    <w:unhideWhenUsed/>
    <w:qFormat/>
    <w:rsid w:val="004567E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" w:customStyle="true">
    <w:uiPriority w:val="1"/>
    <w:name w:val="Table Paragraph"/>
    <w:basedOn w:val="Normal"/>
    <w:qFormat/>
    <w:rsid w:val="157B0A33"/>
  </w:style>
  <w:style w:type="character" w:styleId="Refdecomentrio">
    <w:name w:val="annotation reference"/>
    <w:basedOn w:val="Fontepargpadro"/>
    <w:uiPriority w:val="99"/>
    <w:semiHidden/>
    <w:unhideWhenUsed/>
    <w:rsid w:val="004567EC"/>
    <w:rPr>
      <w:sz w:val="16"/>
      <w:szCs w:val="16"/>
    </w:rPr>
  </w:style>
  <w:style w:type="paragraph" w:styleId="Textodecomentrio">
    <w:uiPriority w:val="99"/>
    <w:name w:val="annotation text"/>
    <w:basedOn w:val="Normal"/>
    <w:semiHidden/>
    <w:unhideWhenUsed/>
    <w:link w:val="TextodecomentrioChar"/>
    <w:rsid w:val="157B0A33"/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semiHidden/>
    <w:rsid w:val="004567E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567EC"/>
    <w:rPr>
      <w:b/>
      <w:bCs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rsid w:val="004567EC"/>
    <w:rPr>
      <w:b/>
      <w:bCs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375BD2"/>
  </w:style>
  <w:style w:type="character" w:styleId="Hyperlink">
    <w:name w:val="Hyperlink"/>
    <w:basedOn w:val="Fontepargpadro"/>
    <w:uiPriority w:val="99"/>
    <w:unhideWhenUsed/>
    <w:rsid w:val="00E14F3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14F37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2E59FF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hAnsiTheme="majorHAnsi" w:eastAsiaTheme="majorEastAsia" w:cstheme="majorBidi"/>
      <w:b w:val="0"/>
      <w:bCs w:val="0"/>
      <w:color w:val="2F5496" w:themeColor="accent1" w:themeShade="BF"/>
      <w:sz w:val="32"/>
      <w:szCs w:val="32"/>
      <w:lang w:eastAsia="pt-BR"/>
    </w:rPr>
  </w:style>
  <w:style w:type="paragraph" w:styleId="Sumrio2">
    <w:uiPriority w:val="39"/>
    <w:name w:val="toc 2"/>
    <w:basedOn w:val="Normal"/>
    <w:next w:val="Normal"/>
    <w:unhideWhenUsed/>
    <w:rsid w:val="157B0A33"/>
    <w:rPr>
      <w:rFonts w:ascii="Times New Roman" w:hAnsi="Times New Roman"/>
    </w:rPr>
    <w:pPr>
      <w:spacing w:after="100"/>
      <w:ind w:left="220"/>
    </w:pPr>
  </w:style>
  <w:style w:type="paragraph" w:styleId="Sumrio1">
    <w:uiPriority w:val="39"/>
    <w:name w:val="toc 1"/>
    <w:basedOn w:val="Normal"/>
    <w:next w:val="Normal"/>
    <w:unhideWhenUsed/>
    <w:rsid w:val="157B0A33"/>
    <w:rPr>
      <w:rFonts w:ascii="Times New Roman" w:hAnsi="Times New Roman"/>
    </w:rPr>
    <w:pPr>
      <w:spacing w:after="100"/>
    </w:pPr>
  </w:style>
  <w:style w:type="paragraph" w:styleId="Sumrio3">
    <w:uiPriority w:val="39"/>
    <w:name w:val="toc 3"/>
    <w:basedOn w:val="Normal"/>
    <w:next w:val="Normal"/>
    <w:semiHidden/>
    <w:unhideWhenUsed/>
    <w:rsid w:val="157B0A33"/>
    <w:rPr>
      <w:rFonts w:ascii="Times New Roman" w:hAnsi="Times New Roman"/>
    </w:rPr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theme" Target="theme/theme1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3.xml" Id="rId11" /><Relationship Type="http://schemas.openxmlformats.org/officeDocument/2006/relationships/webSettings" Target="webSettings.xml" Id="rId5" /><Relationship Type="http://schemas.openxmlformats.org/officeDocument/2006/relationships/footer" Target="footer2.xml" Id="rId10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image" Target="/media/image.png" Id="Rc854a3d5a134400b" /><Relationship Type="http://schemas.openxmlformats.org/officeDocument/2006/relationships/image" Target="/media/imageb.png" Id="R17fda85007804c28" /><Relationship Type="http://schemas.openxmlformats.org/officeDocument/2006/relationships/hyperlink" Target="https://myloview.com.br/poster-adote-me-nao-compre-silhueta-triste-da-cara-do-gato-branco-no-82E67CC" TargetMode="External" Id="R9e267d45f97c4dae" /><Relationship Type="http://schemas.openxmlformats.org/officeDocument/2006/relationships/hyperlink" Target="https://pt.stackoverflow.com/questions/401673/ddd-telefone-css" TargetMode="External" Id="R1e256212089b405a" /><Relationship Type="http://schemas.openxmlformats.org/officeDocument/2006/relationships/hyperlink" Target="https://www.w3schools.com/html/" TargetMode="External" Id="Red631c93db944ce9" /><Relationship Type="http://schemas.openxmlformats.org/officeDocument/2006/relationships/hyperlink" Target="https://developer.mozilla.org/pt-BR/docs/Web/JavaScript" TargetMode="External" Id="R327800b49bd34149" /><Relationship Type="http://schemas.openxmlformats.org/officeDocument/2006/relationships/image" Target="/media/imagec.png" Id="Rbd01870dfd424420" /><Relationship Type="http://schemas.openxmlformats.org/officeDocument/2006/relationships/image" Target="/media/imaged.png" Id="R9d3f7f8d0f8b4aaa" /><Relationship Type="http://schemas.openxmlformats.org/officeDocument/2006/relationships/image" Target="/media/imagee.png" Id="R7856c657b37240c2" /><Relationship Type="http://schemas.openxmlformats.org/officeDocument/2006/relationships/image" Target="/media/imagef.png" Id="R872b544d2ff04a95" /><Relationship Type="http://schemas.openxmlformats.org/officeDocument/2006/relationships/image" Target="/media/image10.png" Id="R2ab3928545ff460a" /><Relationship Type="http://schemas.openxmlformats.org/officeDocument/2006/relationships/image" Target="/media/image11.png" Id="Ra87376812f544908" /><Relationship Type="http://schemas.openxmlformats.org/officeDocument/2006/relationships/image" Target="/media/image12.png" Id="R5e573081de2649d7" /><Relationship Type="http://schemas.openxmlformats.org/officeDocument/2006/relationships/image" Target="/media/image13.png" Id="R392f3b828cc34593" /><Relationship Type="http://schemas.openxmlformats.org/officeDocument/2006/relationships/image" Target="/media/image14.png" Id="R24a9d975e0be47cd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02DDA-EB2D-4ADA-B7A2-CE1EF410E5C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Estácio</dc:creator>
  <keywords/>
  <dc:description/>
  <lastModifiedBy>Nicole Pereira</lastModifiedBy>
  <revision>266</revision>
  <dcterms:created xsi:type="dcterms:W3CDTF">2021-03-02T21:07:00.0000000Z</dcterms:created>
  <dcterms:modified xsi:type="dcterms:W3CDTF">2024-11-11T18:41:00.1191657Z</dcterms:modified>
</coreProperties>
</file>